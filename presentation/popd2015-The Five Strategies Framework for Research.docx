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7803" w:rsidRDefault="00CE76F7" w:rsidP="00CE76F7">
      <w:pPr>
        <w:pStyle w:val="Title"/>
        <w:rPr>
          <w:lang w:val="en-GB"/>
        </w:rPr>
      </w:pPr>
      <w:r w:rsidRPr="00CE76F7">
        <w:rPr>
          <w:lang w:val="en-GB"/>
        </w:rPr>
        <w:t>The Five Strategies Framework for Research</w:t>
      </w:r>
    </w:p>
    <w:p w:rsidR="002F4C89" w:rsidRDefault="00240D6A" w:rsidP="002F4C89">
      <w:pPr>
        <w:rPr>
          <w:lang w:val="en-GB"/>
        </w:rPr>
      </w:pPr>
      <w:r>
        <w:rPr>
          <w:lang w:val="en-GB"/>
        </w:rPr>
        <w:t xml:space="preserve">Research is an important part of work in the ICT area, but ‘research’ is also a term which can be interpreted </w:t>
      </w:r>
      <w:proofErr w:type="gramStart"/>
      <w:r>
        <w:rPr>
          <w:lang w:val="en-GB"/>
        </w:rPr>
        <w:t>in  various</w:t>
      </w:r>
      <w:proofErr w:type="gramEnd"/>
      <w:r>
        <w:rPr>
          <w:lang w:val="en-GB"/>
        </w:rPr>
        <w:t xml:space="preserve"> ways. In order to make research manageable and to define its meaning in the daily ICT practice</w:t>
      </w:r>
      <w:proofErr w:type="gramStart"/>
      <w:r>
        <w:rPr>
          <w:lang w:val="en-GB"/>
        </w:rPr>
        <w:t>,  we</w:t>
      </w:r>
      <w:proofErr w:type="gramEnd"/>
      <w:r>
        <w:rPr>
          <w:lang w:val="en-GB"/>
        </w:rPr>
        <w:t xml:space="preserve"> use a research framework which </w:t>
      </w:r>
      <w:r w:rsidR="001A0A7C">
        <w:rPr>
          <w:lang w:val="en-GB"/>
        </w:rPr>
        <w:t xml:space="preserve">fits </w:t>
      </w:r>
      <w:r>
        <w:rPr>
          <w:lang w:val="en-GB"/>
        </w:rPr>
        <w:t xml:space="preserve">well with the school projects and daily ICT practice in industry. FHICT chose to use the research framework of </w:t>
      </w:r>
      <w:proofErr w:type="spellStart"/>
      <w:r>
        <w:rPr>
          <w:lang w:val="en-GB"/>
        </w:rPr>
        <w:t>Turnhout</w:t>
      </w:r>
      <w:proofErr w:type="spellEnd"/>
      <w:r>
        <w:rPr>
          <w:lang w:val="en-GB"/>
        </w:rPr>
        <w:t xml:space="preserve"> et al</w:t>
      </w:r>
      <w:r w:rsidRPr="00EB559D">
        <w:rPr>
          <w:lang w:val="en-GB"/>
        </w:rPr>
        <w:t xml:space="preserve"> (</w:t>
      </w:r>
      <w:r w:rsidR="00C23E50" w:rsidRPr="00EB559D">
        <w:t>NIOC ‘013</w:t>
      </w:r>
      <w:r w:rsidR="00EB559D" w:rsidRPr="00EB559D">
        <w:t xml:space="preserve"> &amp; </w:t>
      </w:r>
      <w:proofErr w:type="spellStart"/>
      <w:r w:rsidR="00EB559D" w:rsidRPr="00EB559D">
        <w:rPr>
          <w:lang w:val="en-US"/>
        </w:rPr>
        <w:t>NordiChi</w:t>
      </w:r>
      <w:proofErr w:type="spellEnd"/>
      <w:r w:rsidR="00EB559D" w:rsidRPr="00EB559D">
        <w:rPr>
          <w:lang w:val="en-US"/>
        </w:rPr>
        <w:t xml:space="preserve"> 2014</w:t>
      </w:r>
      <w:r w:rsidRPr="00EB559D">
        <w:rPr>
          <w:lang w:val="en-GB"/>
        </w:rPr>
        <w:t>)</w:t>
      </w:r>
      <w:r w:rsidRPr="00240D6A">
        <w:rPr>
          <w:lang w:val="en-GB"/>
        </w:rPr>
        <w:t xml:space="preserve">. </w:t>
      </w:r>
      <w:r>
        <w:rPr>
          <w:lang w:val="en-GB"/>
        </w:rPr>
        <w:t xml:space="preserve"> </w:t>
      </w:r>
      <w:r w:rsidR="0064302E">
        <w:rPr>
          <w:lang w:val="en-GB"/>
        </w:rPr>
        <w:t xml:space="preserve">The goal is to stimulate a good research attitude of both students and teachers. In this document we explain: (1) what we consider </w:t>
      </w:r>
      <w:r w:rsidR="00D466A3">
        <w:rPr>
          <w:lang w:val="en-GB"/>
        </w:rPr>
        <w:t xml:space="preserve">to be </w:t>
      </w:r>
      <w:r w:rsidR="0064302E">
        <w:rPr>
          <w:lang w:val="en-GB"/>
        </w:rPr>
        <w:t>‘research’ in the ICT field and (2) the framework we use.</w:t>
      </w:r>
    </w:p>
    <w:p w:rsidR="0064302E" w:rsidRDefault="00D978A4" w:rsidP="0064302E">
      <w:pPr>
        <w:pStyle w:val="Heading1"/>
        <w:rPr>
          <w:lang w:val="en-GB"/>
        </w:rPr>
      </w:pPr>
      <w:r>
        <w:rPr>
          <w:lang w:val="en-GB"/>
        </w:rPr>
        <w:t xml:space="preserve">Applied </w:t>
      </w:r>
      <w:r w:rsidR="00247AF6">
        <w:rPr>
          <w:lang w:val="en-GB"/>
        </w:rPr>
        <w:t>Re</w:t>
      </w:r>
      <w:r w:rsidR="00542391">
        <w:rPr>
          <w:lang w:val="en-GB"/>
        </w:rPr>
        <w:t xml:space="preserve">search </w:t>
      </w:r>
    </w:p>
    <w:p w:rsidR="00D978A4" w:rsidRDefault="003536CA" w:rsidP="00247AF6">
      <w:pPr>
        <w:rPr>
          <w:lang w:val="en-GB"/>
        </w:rPr>
      </w:pPr>
      <w:r>
        <w:rPr>
          <w:lang w:val="en-GB"/>
        </w:rPr>
        <w:t xml:space="preserve">There are two types of research. On the one hand, </w:t>
      </w:r>
      <w:r w:rsidRPr="00040FB2">
        <w:rPr>
          <w:b/>
          <w:lang w:val="en-GB"/>
        </w:rPr>
        <w:t>scientific research</w:t>
      </w:r>
      <w:r>
        <w:rPr>
          <w:lang w:val="en-GB"/>
        </w:rPr>
        <w:t xml:space="preserve"> is concerned with discovering new knowledge: setting up new hypothesis, proving theories, etc.</w:t>
      </w:r>
      <w:r w:rsidR="00D978A4">
        <w:rPr>
          <w:lang w:val="en-GB"/>
        </w:rPr>
        <w:t xml:space="preserve"> On the other hand, </w:t>
      </w:r>
      <w:r w:rsidR="00D978A4" w:rsidRPr="00040FB2">
        <w:rPr>
          <w:b/>
          <w:lang w:val="en-GB"/>
        </w:rPr>
        <w:t>applied research</w:t>
      </w:r>
      <w:r w:rsidR="00D978A4">
        <w:rPr>
          <w:lang w:val="en-GB"/>
        </w:rPr>
        <w:t xml:space="preserve"> is concerned with using existing knowledge to solve problems in practice: </w:t>
      </w:r>
      <w:r w:rsidR="00175A0A">
        <w:rPr>
          <w:lang w:val="en-GB"/>
        </w:rPr>
        <w:t xml:space="preserve">Which programming language to use? What is </w:t>
      </w:r>
      <w:r w:rsidR="00D978A4">
        <w:rPr>
          <w:lang w:val="en-GB"/>
        </w:rPr>
        <w:t>the most suitable database backup style</w:t>
      </w:r>
      <w:r w:rsidR="00175A0A">
        <w:rPr>
          <w:lang w:val="en-GB"/>
        </w:rPr>
        <w:t xml:space="preserve"> for this situation? How to make a web form with CSS? Which data</w:t>
      </w:r>
      <w:r w:rsidR="00F47B21">
        <w:rPr>
          <w:lang w:val="en-GB"/>
        </w:rPr>
        <w:t xml:space="preserve"> should</w:t>
      </w:r>
      <w:r w:rsidR="00175A0A">
        <w:rPr>
          <w:lang w:val="en-GB"/>
        </w:rPr>
        <w:t xml:space="preserve"> be used in our ERP system? </w:t>
      </w:r>
      <w:r w:rsidR="00231993">
        <w:rPr>
          <w:lang w:val="en-GB"/>
        </w:rPr>
        <w:t xml:space="preserve">Is this program fast enough? </w:t>
      </w:r>
      <w:proofErr w:type="gramStart"/>
      <w:r w:rsidR="00175A0A">
        <w:rPr>
          <w:lang w:val="en-GB"/>
        </w:rPr>
        <w:t>etc</w:t>
      </w:r>
      <w:proofErr w:type="gramEnd"/>
      <w:r w:rsidR="00D978A4">
        <w:rPr>
          <w:lang w:val="en-GB"/>
        </w:rPr>
        <w:t xml:space="preserve">. As </w:t>
      </w:r>
      <w:proofErr w:type="spellStart"/>
      <w:r w:rsidR="00D978A4">
        <w:rPr>
          <w:lang w:val="en-GB"/>
        </w:rPr>
        <w:t>Fontys</w:t>
      </w:r>
      <w:proofErr w:type="spellEnd"/>
      <w:r w:rsidR="00D978A4">
        <w:rPr>
          <w:lang w:val="en-GB"/>
        </w:rPr>
        <w:t xml:space="preserve"> ICT is </w:t>
      </w:r>
      <w:r w:rsidR="00D466A3">
        <w:rPr>
          <w:lang w:val="en-GB"/>
        </w:rPr>
        <w:t xml:space="preserve">a </w:t>
      </w:r>
      <w:r w:rsidR="00D978A4">
        <w:rPr>
          <w:lang w:val="en-GB"/>
        </w:rPr>
        <w:t>University of Applied Sciences, in school projects as well as in internship and graduation projects we use applied research.</w:t>
      </w:r>
    </w:p>
    <w:p w:rsidR="00247AF6" w:rsidRDefault="00D978A4" w:rsidP="00247AF6">
      <w:pPr>
        <w:rPr>
          <w:lang w:val="en-GB"/>
        </w:rPr>
      </w:pPr>
      <w:r>
        <w:rPr>
          <w:lang w:val="en-GB"/>
        </w:rPr>
        <w:t xml:space="preserve">There are various </w:t>
      </w:r>
      <w:r w:rsidR="00D466A3">
        <w:rPr>
          <w:lang w:val="en-GB"/>
        </w:rPr>
        <w:t xml:space="preserve">strategies </w:t>
      </w:r>
      <w:r>
        <w:rPr>
          <w:lang w:val="en-GB"/>
        </w:rPr>
        <w:t xml:space="preserve">that can be used while doing applied research. Consider, for example, the following example. During an internship project, a student must decide on the most optimal Database Management system that will be used in the </w:t>
      </w:r>
      <w:r w:rsidR="00533246">
        <w:rPr>
          <w:lang w:val="en-GB"/>
        </w:rPr>
        <w:t>new system</w:t>
      </w:r>
      <w:r>
        <w:rPr>
          <w:lang w:val="en-GB"/>
        </w:rPr>
        <w:t>.</w:t>
      </w:r>
      <w:r w:rsidR="00A76C97">
        <w:rPr>
          <w:lang w:val="en-GB"/>
        </w:rPr>
        <w:t xml:space="preserve"> Some of the research </w:t>
      </w:r>
      <w:r w:rsidR="00D466A3">
        <w:rPr>
          <w:lang w:val="en-GB"/>
        </w:rPr>
        <w:t xml:space="preserve">strategies </w:t>
      </w:r>
      <w:r w:rsidR="00A76C97">
        <w:rPr>
          <w:lang w:val="en-GB"/>
        </w:rPr>
        <w:t xml:space="preserve">that the student could use to solve this problem are: </w:t>
      </w:r>
    </w:p>
    <w:p w:rsidR="00A76C97" w:rsidRDefault="00A76C97" w:rsidP="00A76C97">
      <w:pPr>
        <w:pStyle w:val="ListParagraph"/>
        <w:numPr>
          <w:ilvl w:val="0"/>
          <w:numId w:val="1"/>
        </w:numPr>
        <w:rPr>
          <w:lang w:val="en-GB"/>
        </w:rPr>
      </w:pPr>
      <w:r>
        <w:rPr>
          <w:lang w:val="en-GB"/>
        </w:rPr>
        <w:t xml:space="preserve">Reading articles over Database Management Systems in books or on the Internet (Google, </w:t>
      </w:r>
      <w:r w:rsidR="001A2A9A">
        <w:rPr>
          <w:lang w:val="en-GB"/>
        </w:rPr>
        <w:t>Forums</w:t>
      </w:r>
      <w:r>
        <w:rPr>
          <w:lang w:val="en-GB"/>
        </w:rPr>
        <w:t xml:space="preserve">, </w:t>
      </w:r>
      <w:r w:rsidR="001A2A9A">
        <w:rPr>
          <w:lang w:val="en-GB"/>
        </w:rPr>
        <w:t>etc.</w:t>
      </w:r>
      <w:r>
        <w:rPr>
          <w:lang w:val="en-GB"/>
        </w:rPr>
        <w:t>)</w:t>
      </w:r>
      <w:r w:rsidR="001A2A9A">
        <w:rPr>
          <w:lang w:val="en-GB"/>
        </w:rPr>
        <w:t>. Thi</w:t>
      </w:r>
      <w:r>
        <w:rPr>
          <w:lang w:val="en-GB"/>
        </w:rPr>
        <w:t>s type of</w:t>
      </w:r>
      <w:r w:rsidR="00040FB2">
        <w:rPr>
          <w:lang w:val="en-GB"/>
        </w:rPr>
        <w:t xml:space="preserve"> </w:t>
      </w:r>
      <w:r w:rsidR="00D466A3">
        <w:rPr>
          <w:lang w:val="en-GB"/>
        </w:rPr>
        <w:t xml:space="preserve">strategy is </w:t>
      </w:r>
      <w:r>
        <w:rPr>
          <w:lang w:val="en-GB"/>
        </w:rPr>
        <w:t xml:space="preserve">called </w:t>
      </w:r>
      <w:r w:rsidR="000C35ED">
        <w:rPr>
          <w:lang w:val="en-GB"/>
        </w:rPr>
        <w:t>LIBRARY</w:t>
      </w:r>
    </w:p>
    <w:p w:rsidR="00A76C97" w:rsidRDefault="001A2A9A" w:rsidP="00A76C97">
      <w:pPr>
        <w:pStyle w:val="ListParagraph"/>
        <w:numPr>
          <w:ilvl w:val="0"/>
          <w:numId w:val="1"/>
        </w:numPr>
        <w:rPr>
          <w:lang w:val="en-GB"/>
        </w:rPr>
      </w:pPr>
      <w:r>
        <w:rPr>
          <w:lang w:val="en-GB"/>
        </w:rPr>
        <w:t xml:space="preserve">Talking to experienced colleagues, and asking their opinion. This type of </w:t>
      </w:r>
      <w:r w:rsidR="00D466A3">
        <w:rPr>
          <w:lang w:val="en-GB"/>
        </w:rPr>
        <w:t xml:space="preserve">strategy is </w:t>
      </w:r>
      <w:r>
        <w:rPr>
          <w:lang w:val="en-GB"/>
        </w:rPr>
        <w:t>called FIELD.</w:t>
      </w:r>
    </w:p>
    <w:p w:rsidR="001A2A9A" w:rsidRDefault="001A2A9A" w:rsidP="00A76C97">
      <w:pPr>
        <w:pStyle w:val="ListParagraph"/>
        <w:numPr>
          <w:ilvl w:val="0"/>
          <w:numId w:val="1"/>
        </w:numPr>
        <w:rPr>
          <w:lang w:val="en-GB"/>
        </w:rPr>
      </w:pPr>
      <w:r>
        <w:rPr>
          <w:lang w:val="en-GB"/>
        </w:rPr>
        <w:t xml:space="preserve">Installing several types of Database Management Systems and testing them in order to </w:t>
      </w:r>
      <w:r w:rsidR="00D466A3">
        <w:rPr>
          <w:lang w:val="en-GB"/>
        </w:rPr>
        <w:t xml:space="preserve">measure </w:t>
      </w:r>
      <w:r>
        <w:rPr>
          <w:lang w:val="en-GB"/>
        </w:rPr>
        <w:t>which one is the easiest to use, the fastest, has the best backup system.</w:t>
      </w:r>
      <w:r w:rsidRPr="001A2A9A">
        <w:rPr>
          <w:lang w:val="en-GB"/>
        </w:rPr>
        <w:t xml:space="preserve"> </w:t>
      </w:r>
      <w:r>
        <w:rPr>
          <w:lang w:val="en-GB"/>
        </w:rPr>
        <w:t xml:space="preserve">This type of </w:t>
      </w:r>
      <w:r w:rsidR="00D466A3">
        <w:rPr>
          <w:lang w:val="en-GB"/>
        </w:rPr>
        <w:t xml:space="preserve">strategy is </w:t>
      </w:r>
      <w:r>
        <w:rPr>
          <w:lang w:val="en-GB"/>
        </w:rPr>
        <w:t>called LAB (laboratory).</w:t>
      </w:r>
    </w:p>
    <w:p w:rsidR="001A2A9A" w:rsidRDefault="001A2A9A" w:rsidP="00A76C97">
      <w:pPr>
        <w:pStyle w:val="ListParagraph"/>
        <w:numPr>
          <w:ilvl w:val="0"/>
          <w:numId w:val="1"/>
        </w:numPr>
        <w:rPr>
          <w:lang w:val="en-GB"/>
        </w:rPr>
      </w:pPr>
      <w:r>
        <w:rPr>
          <w:lang w:val="en-GB"/>
        </w:rPr>
        <w:t xml:space="preserve">Finding out which Database Management System is used in other departments, or in other companies with the similar problem. This type of </w:t>
      </w:r>
      <w:r w:rsidR="00D466A3">
        <w:rPr>
          <w:lang w:val="en-GB"/>
        </w:rPr>
        <w:t xml:space="preserve">strategy is </w:t>
      </w:r>
      <w:r>
        <w:rPr>
          <w:lang w:val="en-GB"/>
        </w:rPr>
        <w:t>called SHOWROOM.</w:t>
      </w:r>
    </w:p>
    <w:p w:rsidR="001A2A9A" w:rsidRDefault="001A2A9A" w:rsidP="001A2A9A">
      <w:pPr>
        <w:rPr>
          <w:lang w:val="en-GB"/>
        </w:rPr>
      </w:pPr>
      <w:r>
        <w:rPr>
          <w:lang w:val="en-GB"/>
        </w:rPr>
        <w:t xml:space="preserve">Before getting to work, the student decides on the research ‘strategy’ - which </w:t>
      </w:r>
      <w:r w:rsidR="00B360C7">
        <w:rPr>
          <w:lang w:val="en-GB"/>
        </w:rPr>
        <w:t>method</w:t>
      </w:r>
      <w:r>
        <w:rPr>
          <w:lang w:val="en-GB"/>
        </w:rPr>
        <w:t>s he/she is going to use in the project.</w:t>
      </w:r>
      <w:r w:rsidR="00B360C7">
        <w:rPr>
          <w:lang w:val="en-GB"/>
        </w:rPr>
        <w:t xml:space="preserve"> </w:t>
      </w:r>
    </w:p>
    <w:p w:rsidR="00B360C7" w:rsidRDefault="007254CE" w:rsidP="001A2A9A">
      <w:pPr>
        <w:rPr>
          <w:lang w:val="en-GB"/>
        </w:rPr>
      </w:pPr>
      <w:r>
        <w:rPr>
          <w:lang w:val="en-GB"/>
        </w:rPr>
        <w:t>During their</w:t>
      </w:r>
      <w:r w:rsidR="00B360C7">
        <w:rPr>
          <w:lang w:val="en-GB"/>
        </w:rPr>
        <w:t xml:space="preserve"> internship </w:t>
      </w:r>
      <w:r w:rsidR="0085154C">
        <w:rPr>
          <w:lang w:val="en-GB"/>
        </w:rPr>
        <w:t xml:space="preserve">and graduation </w:t>
      </w:r>
      <w:r w:rsidR="00B360C7">
        <w:rPr>
          <w:lang w:val="en-GB"/>
        </w:rPr>
        <w:t>project</w:t>
      </w:r>
      <w:r>
        <w:rPr>
          <w:lang w:val="en-GB"/>
        </w:rPr>
        <w:t>s</w:t>
      </w:r>
      <w:r w:rsidR="00B360C7">
        <w:rPr>
          <w:lang w:val="en-GB"/>
        </w:rPr>
        <w:t>, students should use various strategies (LIB</w:t>
      </w:r>
      <w:r w:rsidR="000C35ED">
        <w:rPr>
          <w:lang w:val="en-GB"/>
        </w:rPr>
        <w:t>RARY</w:t>
      </w:r>
      <w:r w:rsidR="00B360C7">
        <w:rPr>
          <w:lang w:val="en-GB"/>
        </w:rPr>
        <w:t>, FIELD, LAB and SHOWROOM) in different phase</w:t>
      </w:r>
      <w:r w:rsidR="00D466A3">
        <w:rPr>
          <w:lang w:val="en-GB"/>
        </w:rPr>
        <w:t>s</w:t>
      </w:r>
      <w:r w:rsidR="00B360C7">
        <w:rPr>
          <w:lang w:val="en-GB"/>
        </w:rPr>
        <w:t xml:space="preserve"> of the project. The student should also explain which methods (searching internet, interviewing colleagues, testing how fast the program works, etc.) were used. An example, which is taken from </w:t>
      </w:r>
      <w:r w:rsidR="00EB559D">
        <w:rPr>
          <w:lang w:val="en-GB"/>
        </w:rPr>
        <w:t xml:space="preserve">our student </w:t>
      </w:r>
      <w:r w:rsidR="00B360C7">
        <w:rPr>
          <w:lang w:val="en-GB"/>
        </w:rPr>
        <w:t xml:space="preserve">Marissa </w:t>
      </w:r>
      <w:proofErr w:type="spellStart"/>
      <w:proofErr w:type="gramStart"/>
      <w:r w:rsidR="00B360C7">
        <w:rPr>
          <w:lang w:val="en-GB"/>
        </w:rPr>
        <w:t>Intveld</w:t>
      </w:r>
      <w:proofErr w:type="spellEnd"/>
      <w:r w:rsidR="00B360C7">
        <w:rPr>
          <w:lang w:val="en-GB"/>
        </w:rPr>
        <w:t xml:space="preserve"> </w:t>
      </w:r>
      <w:r w:rsidR="00132C3F">
        <w:rPr>
          <w:lang w:val="en-GB"/>
        </w:rPr>
        <w:t xml:space="preserve"> is</w:t>
      </w:r>
      <w:proofErr w:type="gramEnd"/>
      <w:r w:rsidR="00132C3F">
        <w:rPr>
          <w:lang w:val="en-GB"/>
        </w:rPr>
        <w:t xml:space="preserve"> shown below:</w:t>
      </w:r>
    </w:p>
    <w:p w:rsidR="00132C3F" w:rsidRPr="007B0037" w:rsidRDefault="00132C3F" w:rsidP="007B0037">
      <w:pPr>
        <w:ind w:left="567" w:right="567"/>
        <w:rPr>
          <w:i/>
          <w:lang w:val="en-GB"/>
        </w:rPr>
      </w:pPr>
      <w:r w:rsidRPr="007B0037">
        <w:rPr>
          <w:i/>
          <w:lang w:val="en-GB"/>
        </w:rPr>
        <w:lastRenderedPageBreak/>
        <w:t xml:space="preserve">After a </w:t>
      </w:r>
      <w:r w:rsidR="000C35ED">
        <w:rPr>
          <w:i/>
          <w:lang w:val="en-GB"/>
        </w:rPr>
        <w:t>LIBRARY</w:t>
      </w:r>
      <w:r w:rsidR="000C35ED" w:rsidRPr="007B0037">
        <w:rPr>
          <w:i/>
          <w:lang w:val="en-GB"/>
        </w:rPr>
        <w:t xml:space="preserve"> </w:t>
      </w:r>
      <w:r w:rsidRPr="007B0037">
        <w:rPr>
          <w:i/>
          <w:lang w:val="en-GB"/>
        </w:rPr>
        <w:t xml:space="preserve">and </w:t>
      </w:r>
      <w:r w:rsidR="000C35ED">
        <w:rPr>
          <w:i/>
          <w:lang w:val="en-GB"/>
        </w:rPr>
        <w:t>FIELD</w:t>
      </w:r>
      <w:r w:rsidR="000C35ED" w:rsidRPr="007B0037">
        <w:rPr>
          <w:i/>
          <w:lang w:val="en-GB"/>
        </w:rPr>
        <w:t xml:space="preserve"> </w:t>
      </w:r>
      <w:r w:rsidRPr="007B0037">
        <w:rPr>
          <w:i/>
          <w:lang w:val="en-GB"/>
        </w:rPr>
        <w:t xml:space="preserve">research we chose the concepts. An additional </w:t>
      </w:r>
      <w:r w:rsidR="000C35ED">
        <w:rPr>
          <w:i/>
          <w:lang w:val="en-GB"/>
        </w:rPr>
        <w:t>LIBRARY</w:t>
      </w:r>
      <w:r w:rsidR="000C35ED" w:rsidRPr="007B0037">
        <w:rPr>
          <w:i/>
          <w:lang w:val="en-GB"/>
        </w:rPr>
        <w:t xml:space="preserve"> </w:t>
      </w:r>
      <w:r w:rsidRPr="007B0037">
        <w:rPr>
          <w:i/>
          <w:lang w:val="en-GB"/>
        </w:rPr>
        <w:t>research was conducted where we looked at the educative games that are popular amongst the target audience</w:t>
      </w:r>
      <w:r w:rsidR="00655795" w:rsidRPr="007B0037">
        <w:rPr>
          <w:i/>
          <w:lang w:val="en-GB"/>
        </w:rPr>
        <w:t xml:space="preserve"> (for detailed specification see “Appendix C”)</w:t>
      </w:r>
      <w:r w:rsidRPr="007B0037">
        <w:rPr>
          <w:i/>
          <w:lang w:val="en-GB"/>
        </w:rPr>
        <w:t>.</w:t>
      </w:r>
      <w:r w:rsidR="00655795" w:rsidRPr="007B0037">
        <w:rPr>
          <w:i/>
          <w:lang w:val="en-GB"/>
        </w:rPr>
        <w:t xml:space="preserve"> This research looks into the mechanics and design of the games. After this a </w:t>
      </w:r>
      <w:r w:rsidR="000C35ED">
        <w:rPr>
          <w:i/>
          <w:lang w:val="en-GB"/>
        </w:rPr>
        <w:t>FIELD</w:t>
      </w:r>
      <w:r w:rsidR="000C35ED" w:rsidRPr="007B0037">
        <w:rPr>
          <w:i/>
          <w:lang w:val="en-GB"/>
        </w:rPr>
        <w:t xml:space="preserve"> </w:t>
      </w:r>
      <w:r w:rsidR="00655795" w:rsidRPr="007B0037">
        <w:rPr>
          <w:i/>
          <w:lang w:val="en-GB"/>
        </w:rPr>
        <w:t>research was conducted with domain experts – brainstorm sessions were held about different concepts. As a result</w:t>
      </w:r>
      <w:proofErr w:type="gramStart"/>
      <w:r w:rsidR="00655795" w:rsidRPr="007B0037">
        <w:rPr>
          <w:i/>
          <w:lang w:val="en-GB"/>
        </w:rPr>
        <w:t>,  three</w:t>
      </w:r>
      <w:proofErr w:type="gramEnd"/>
      <w:r w:rsidR="00655795" w:rsidRPr="007B0037">
        <w:rPr>
          <w:i/>
          <w:lang w:val="en-GB"/>
        </w:rPr>
        <w:t xml:space="preserve"> concepts  were identified (see chapter “Concepts” for more details).</w:t>
      </w:r>
    </w:p>
    <w:p w:rsidR="00132C3F" w:rsidRDefault="00E6345A" w:rsidP="00E6345A">
      <w:pPr>
        <w:pStyle w:val="Heading1"/>
        <w:rPr>
          <w:lang w:val="en-GB"/>
        </w:rPr>
      </w:pPr>
      <w:r>
        <w:rPr>
          <w:lang w:val="en-GB"/>
        </w:rPr>
        <w:t xml:space="preserve">Research and </w:t>
      </w:r>
      <w:r w:rsidR="004B0B5B">
        <w:rPr>
          <w:lang w:val="en-GB"/>
        </w:rPr>
        <w:t>Context</w:t>
      </w:r>
    </w:p>
    <w:p w:rsidR="00560E4D" w:rsidRDefault="004B0B5B" w:rsidP="004B0B5B">
      <w:pPr>
        <w:rPr>
          <w:lang w:val="en-GB"/>
        </w:rPr>
      </w:pPr>
      <w:r>
        <w:rPr>
          <w:lang w:val="en-GB"/>
        </w:rPr>
        <w:t xml:space="preserve">Applied projects (such as internship and graduation projects) are never </w:t>
      </w:r>
      <w:proofErr w:type="gramStart"/>
      <w:r>
        <w:rPr>
          <w:lang w:val="en-GB"/>
        </w:rPr>
        <w:t>entirely  isolated</w:t>
      </w:r>
      <w:proofErr w:type="gramEnd"/>
      <w:r>
        <w:rPr>
          <w:lang w:val="en-GB"/>
        </w:rPr>
        <w:t xml:space="preserve"> from the rest of the world. There are always other similar projects, and professionals that dealt/solved similar problems</w:t>
      </w:r>
      <w:r w:rsidR="000275CF">
        <w:rPr>
          <w:lang w:val="en-GB"/>
        </w:rPr>
        <w:t>. They can help you understand the situation</w:t>
      </w:r>
      <w:r>
        <w:rPr>
          <w:lang w:val="en-GB"/>
        </w:rPr>
        <w:t xml:space="preserve">. This is called the context. The context consists of </w:t>
      </w:r>
      <w:r w:rsidR="00EA662A">
        <w:rPr>
          <w:lang w:val="en-GB"/>
        </w:rPr>
        <w:t xml:space="preserve">2 parts: </w:t>
      </w:r>
      <w:r w:rsidRPr="004B0B5B">
        <w:rPr>
          <w:i/>
          <w:lang w:val="en-GB"/>
        </w:rPr>
        <w:t>available work</w:t>
      </w:r>
      <w:r>
        <w:rPr>
          <w:lang w:val="en-GB"/>
        </w:rPr>
        <w:t xml:space="preserve"> and </w:t>
      </w:r>
      <w:r>
        <w:rPr>
          <w:i/>
          <w:lang w:val="en-GB"/>
        </w:rPr>
        <w:t xml:space="preserve">application </w:t>
      </w:r>
      <w:r w:rsidR="000275CF">
        <w:rPr>
          <w:i/>
          <w:lang w:val="en-GB"/>
        </w:rPr>
        <w:t xml:space="preserve">domain </w:t>
      </w:r>
      <w:r w:rsidR="00560E4D" w:rsidRPr="00560E4D">
        <w:rPr>
          <w:lang w:val="en-GB"/>
        </w:rPr>
        <w:t>(Figure 1)</w:t>
      </w:r>
      <w:r w:rsidRPr="00560E4D">
        <w:rPr>
          <w:lang w:val="en-GB"/>
        </w:rPr>
        <w:t>.</w:t>
      </w:r>
    </w:p>
    <w:p w:rsidR="00AB37F1" w:rsidRDefault="000275CF" w:rsidP="004B0B5B">
      <w:pPr>
        <w:rPr>
          <w:lang w:val="en-GB"/>
        </w:rPr>
      </w:pPr>
      <w:r>
        <w:rPr>
          <w:lang w:val="en-GB"/>
        </w:rPr>
        <w:t xml:space="preserve">The domain </w:t>
      </w:r>
      <w:r w:rsidR="00B969E8">
        <w:rPr>
          <w:i/>
          <w:lang w:val="en-GB"/>
        </w:rPr>
        <w:t>a</w:t>
      </w:r>
      <w:r w:rsidRPr="00B969E8">
        <w:rPr>
          <w:i/>
          <w:lang w:val="en-GB"/>
        </w:rPr>
        <w:t xml:space="preserve">vailable </w:t>
      </w:r>
      <w:proofErr w:type="gramStart"/>
      <w:r w:rsidRPr="00B969E8">
        <w:rPr>
          <w:i/>
          <w:lang w:val="en-GB"/>
        </w:rPr>
        <w:t>work</w:t>
      </w:r>
      <w:r>
        <w:rPr>
          <w:lang w:val="en-GB"/>
        </w:rPr>
        <w:t xml:space="preserve">  </w:t>
      </w:r>
      <w:r w:rsidR="00AB37F1">
        <w:rPr>
          <w:lang w:val="en-GB"/>
        </w:rPr>
        <w:t>consists</w:t>
      </w:r>
      <w:proofErr w:type="gramEnd"/>
      <w:r w:rsidR="00AB37F1">
        <w:rPr>
          <w:lang w:val="en-GB"/>
        </w:rPr>
        <w:t xml:space="preserve"> of</w:t>
      </w:r>
      <w:r>
        <w:rPr>
          <w:lang w:val="en-GB"/>
        </w:rPr>
        <w:t xml:space="preserve"> existing </w:t>
      </w:r>
      <w:proofErr w:type="spellStart"/>
      <w:r w:rsidR="00AB37F1">
        <w:rPr>
          <w:lang w:val="en-GB"/>
        </w:rPr>
        <w:t>artifacts</w:t>
      </w:r>
      <w:proofErr w:type="spellEnd"/>
      <w:r w:rsidR="00AB37F1">
        <w:rPr>
          <w:lang w:val="en-GB"/>
        </w:rPr>
        <w:t>, theories, models which you can have access to.</w:t>
      </w:r>
    </w:p>
    <w:p w:rsidR="000275CF" w:rsidRDefault="00AB37F1" w:rsidP="004B0B5B">
      <w:pPr>
        <w:rPr>
          <w:lang w:val="en-GB"/>
        </w:rPr>
      </w:pPr>
      <w:r>
        <w:rPr>
          <w:lang w:val="en-GB"/>
        </w:rPr>
        <w:t xml:space="preserve">The </w:t>
      </w:r>
      <w:r>
        <w:rPr>
          <w:i/>
          <w:lang w:val="en-GB"/>
        </w:rPr>
        <w:t xml:space="preserve">Application domain </w:t>
      </w:r>
      <w:r>
        <w:rPr>
          <w:lang w:val="en-GB"/>
        </w:rPr>
        <w:t xml:space="preserve">is the context where the solution/product will be used. Most of the time we are talking here about the </w:t>
      </w:r>
      <w:r w:rsidR="00B969E8">
        <w:rPr>
          <w:lang w:val="en-GB"/>
        </w:rPr>
        <w:t>company you are providing a solution for.</w:t>
      </w:r>
    </w:p>
    <w:p w:rsidR="00AB37F1" w:rsidRDefault="00AB37F1" w:rsidP="004B0B5B">
      <w:pPr>
        <w:rPr>
          <w:lang w:val="en-GB"/>
        </w:rPr>
      </w:pPr>
      <w:proofErr w:type="spellStart"/>
      <w:r>
        <w:rPr>
          <w:lang w:val="en-GB"/>
        </w:rPr>
        <w:t>Inbetween</w:t>
      </w:r>
      <w:proofErr w:type="spellEnd"/>
      <w:r>
        <w:rPr>
          <w:lang w:val="en-GB"/>
        </w:rPr>
        <w:t xml:space="preserve"> the domain </w:t>
      </w:r>
      <w:r w:rsidRPr="00B969E8">
        <w:rPr>
          <w:i/>
          <w:lang w:val="en-GB"/>
        </w:rPr>
        <w:t>Ava</w:t>
      </w:r>
      <w:r w:rsidR="00D33072" w:rsidRPr="00B969E8">
        <w:rPr>
          <w:i/>
          <w:lang w:val="en-GB"/>
        </w:rPr>
        <w:t>ilab</w:t>
      </w:r>
      <w:r w:rsidR="00D33072" w:rsidRPr="00D33072">
        <w:rPr>
          <w:i/>
          <w:lang w:val="en-GB"/>
        </w:rPr>
        <w:t xml:space="preserve">le </w:t>
      </w:r>
      <w:r w:rsidR="00D33072">
        <w:rPr>
          <w:i/>
          <w:lang w:val="en-GB"/>
        </w:rPr>
        <w:t>W</w:t>
      </w:r>
      <w:r w:rsidR="00D33072" w:rsidRPr="00B969E8">
        <w:rPr>
          <w:i/>
          <w:lang w:val="en-GB"/>
        </w:rPr>
        <w:t>ork</w:t>
      </w:r>
      <w:r w:rsidR="00D33072">
        <w:rPr>
          <w:lang w:val="en-GB"/>
        </w:rPr>
        <w:t xml:space="preserve"> and the </w:t>
      </w:r>
      <w:r w:rsidR="00D33072">
        <w:rPr>
          <w:i/>
          <w:lang w:val="en-GB"/>
        </w:rPr>
        <w:t xml:space="preserve">Application Domain </w:t>
      </w:r>
      <w:r w:rsidR="00D33072">
        <w:rPr>
          <w:lang w:val="en-GB"/>
        </w:rPr>
        <w:t xml:space="preserve">is the innovation space. This is </w:t>
      </w:r>
      <w:bookmarkStart w:id="0" w:name="_GoBack"/>
      <w:bookmarkEnd w:id="0"/>
      <w:r w:rsidR="00D33072">
        <w:rPr>
          <w:lang w:val="en-GB"/>
        </w:rPr>
        <w:t>the place where applied resea</w:t>
      </w:r>
      <w:r w:rsidR="0062008D">
        <w:rPr>
          <w:lang w:val="en-GB"/>
        </w:rPr>
        <w:t>r</w:t>
      </w:r>
      <w:r w:rsidR="00D33072">
        <w:rPr>
          <w:lang w:val="en-GB"/>
        </w:rPr>
        <w:t xml:space="preserve">ch takes place: </w:t>
      </w:r>
      <w:proofErr w:type="spellStart"/>
      <w:r w:rsidR="00D33072">
        <w:rPr>
          <w:lang w:val="en-GB"/>
        </w:rPr>
        <w:t>inbetween</w:t>
      </w:r>
      <w:proofErr w:type="spellEnd"/>
      <w:r w:rsidR="00D33072">
        <w:rPr>
          <w:lang w:val="en-GB"/>
        </w:rPr>
        <w:t xml:space="preserve"> both domains.</w:t>
      </w:r>
    </w:p>
    <w:p w:rsidR="00AB37F1" w:rsidRDefault="00AB37F1" w:rsidP="004B0B5B">
      <w:pPr>
        <w:rPr>
          <w:lang w:val="en-GB"/>
        </w:rPr>
      </w:pPr>
    </w:p>
    <w:p w:rsidR="000275CF" w:rsidRDefault="000275CF" w:rsidP="004B0B5B">
      <w:pPr>
        <w:rPr>
          <w:lang w:val="en-GB"/>
        </w:rPr>
      </w:pPr>
    </w:p>
    <w:p w:rsidR="00560E4D" w:rsidRPr="00B969E8" w:rsidRDefault="00560E4D" w:rsidP="004B0B5B">
      <w:pPr>
        <w:rPr>
          <w:lang w:val="en-GB"/>
        </w:rPr>
      </w:pPr>
    </w:p>
    <w:p w:rsidR="00560E4D" w:rsidRDefault="00EB559D" w:rsidP="00560E4D">
      <w:pPr>
        <w:jc w:val="center"/>
        <w:rPr>
          <w:lang w:val="en-GB"/>
        </w:rPr>
      </w:pPr>
      <w:r w:rsidRPr="00EB559D">
        <w:rPr>
          <w:noProof/>
          <w:lang w:eastAsia="nl-NL"/>
        </w:rPr>
        <w:lastRenderedPageBreak/>
        <mc:AlternateContent>
          <mc:Choice Requires="wps">
            <w:drawing>
              <wp:anchor distT="0" distB="0" distL="114300" distR="114300" simplePos="0" relativeHeight="251659264" behindDoc="0" locked="0" layoutInCell="1" allowOverlap="1" wp14:anchorId="3637F793" wp14:editId="1C21938D">
                <wp:simplePos x="0" y="0"/>
                <wp:positionH relativeFrom="column">
                  <wp:posOffset>4024630</wp:posOffset>
                </wp:positionH>
                <wp:positionV relativeFrom="paragraph">
                  <wp:posOffset>3700780</wp:posOffset>
                </wp:positionV>
                <wp:extent cx="1685925" cy="638175"/>
                <wp:effectExtent l="0" t="0" r="28575" b="285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638175"/>
                        </a:xfrm>
                        <a:prstGeom prst="rect">
                          <a:avLst/>
                        </a:prstGeom>
                        <a:solidFill>
                          <a:srgbClr val="FFFFFF"/>
                        </a:solidFill>
                        <a:ln w="9525">
                          <a:solidFill>
                            <a:srgbClr val="000000"/>
                          </a:solidFill>
                          <a:miter lim="800000"/>
                          <a:headEnd/>
                          <a:tailEnd/>
                        </a:ln>
                      </wps:spPr>
                      <wps:txbx>
                        <w:txbxContent>
                          <w:p w:rsidR="00EB559D" w:rsidRPr="00EB559D" w:rsidRDefault="00EB559D" w:rsidP="00EB559D">
                            <w:pPr>
                              <w:pStyle w:val="NoSpacing"/>
                              <w:rPr>
                                <w:sz w:val="16"/>
                                <w:szCs w:val="16"/>
                              </w:rPr>
                            </w:pPr>
                            <w:r w:rsidRPr="00EB559D">
                              <w:rPr>
                                <w:b/>
                                <w:sz w:val="16"/>
                                <w:szCs w:val="16"/>
                              </w:rPr>
                              <w:t>Legend</w:t>
                            </w:r>
                            <w:r>
                              <w:rPr>
                                <w:b/>
                                <w:sz w:val="16"/>
                                <w:szCs w:val="16"/>
                              </w:rPr>
                              <w:br/>
                            </w:r>
                            <w:r w:rsidRPr="00EB559D">
                              <w:rPr>
                                <w:sz w:val="16"/>
                                <w:szCs w:val="16"/>
                              </w:rPr>
                              <w:t>‘Toepassingscontext’: application domain</w:t>
                            </w:r>
                          </w:p>
                          <w:p w:rsidR="00EB559D" w:rsidRPr="00EB559D" w:rsidRDefault="00EB559D" w:rsidP="00EB559D">
                            <w:pPr>
                              <w:pStyle w:val="NoSpacing"/>
                              <w:rPr>
                                <w:sz w:val="16"/>
                                <w:szCs w:val="16"/>
                              </w:rPr>
                            </w:pPr>
                            <w:r w:rsidRPr="00EB559D">
                              <w:rPr>
                                <w:sz w:val="16"/>
                                <w:szCs w:val="16"/>
                              </w:rPr>
                              <w:t>‘Beschikbaar werk’: available 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16.9pt;margin-top:291.4pt;width:132.75pt;height:5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">
                <v:textbox>
                  <w:txbxContent>
                    <w:p w:rsidR="00EB559D" w:rsidRPr="00EB559D" w:rsidRDefault="00EB559D" w:rsidP="00EB559D">
                      <w:pPr>
                        <w:pStyle w:val="NoSpacing"/>
                        <w:rPr>
                          <w:sz w:val="16"/>
                          <w:szCs w:val="16"/>
                        </w:rPr>
                      </w:pPr>
                      <w:r w:rsidRPr="00EB559D">
                        <w:rPr>
                          <w:b/>
                          <w:sz w:val="16"/>
                          <w:szCs w:val="16"/>
                        </w:rPr>
                        <w:t>Legend</w:t>
                      </w:r>
                      <w:r>
                        <w:rPr>
                          <w:b/>
                          <w:sz w:val="16"/>
                          <w:szCs w:val="16"/>
                        </w:rPr>
                        <w:br/>
                      </w:r>
                      <w:r w:rsidRPr="00EB559D">
                        <w:rPr>
                          <w:sz w:val="16"/>
                          <w:szCs w:val="16"/>
                        </w:rPr>
                        <w:t>‘Toepassingscontext’: application domain</w:t>
                      </w:r>
                    </w:p>
                    <w:p w:rsidR="00EB559D" w:rsidRPr="00EB559D" w:rsidRDefault="00EB559D" w:rsidP="00EB559D">
                      <w:pPr>
                        <w:pStyle w:val="NoSpacing"/>
                        <w:rPr>
                          <w:sz w:val="16"/>
                          <w:szCs w:val="16"/>
                        </w:rPr>
                      </w:pPr>
                      <w:r w:rsidRPr="00EB559D">
                        <w:rPr>
                          <w:sz w:val="16"/>
                          <w:szCs w:val="16"/>
                        </w:rPr>
                        <w:t>‘Beschikbaar werk’: available work</w:t>
                      </w:r>
                    </w:p>
                  </w:txbxContent>
                </v:textbox>
              </v:shape>
            </w:pict>
          </mc:Fallback>
        </mc:AlternateContent>
      </w:r>
      <w:r w:rsidR="00EA662A">
        <w:rPr>
          <w:noProof/>
          <w:lang w:eastAsia="nl-NL"/>
        </w:rPr>
        <w:drawing>
          <wp:inline distT="0" distB="0" distL="0" distR="0" wp14:anchorId="0CEC043D" wp14:editId="556B614A">
            <wp:extent cx="4023028" cy="4047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png"/>
                    <pic:cNvPicPr/>
                  </pic:nvPicPr>
                  <pic:blipFill>
                    <a:blip r:embed="rId7">
                      <a:extLst>
                        <a:ext uri="{28A0092B-C50C-407E-A947-70E740481C1C}">
                          <a14:useLocalDpi xmlns:a14="http://schemas.microsoft.com/office/drawing/2010/main" val="0"/>
                        </a:ext>
                      </a:extLst>
                    </a:blip>
                    <a:stretch>
                      <a:fillRect/>
                    </a:stretch>
                  </pic:blipFill>
                  <pic:spPr>
                    <a:xfrm>
                      <a:off x="0" y="0"/>
                      <a:ext cx="4023028" cy="4047410"/>
                    </a:xfrm>
                    <a:prstGeom prst="rect">
                      <a:avLst/>
                    </a:prstGeom>
                  </pic:spPr>
                </pic:pic>
              </a:graphicData>
            </a:graphic>
          </wp:inline>
        </w:drawing>
      </w:r>
    </w:p>
    <w:p w:rsidR="00EB559D" w:rsidRDefault="00EB559D" w:rsidP="00560E4D">
      <w:pPr>
        <w:jc w:val="center"/>
        <w:rPr>
          <w:lang w:val="en-GB"/>
        </w:rPr>
      </w:pPr>
    </w:p>
    <w:p w:rsidR="00560E4D" w:rsidRDefault="00560E4D" w:rsidP="00560E4D">
      <w:pPr>
        <w:jc w:val="center"/>
        <w:rPr>
          <w:lang w:val="en-GB"/>
        </w:rPr>
      </w:pPr>
      <w:r>
        <w:rPr>
          <w:lang w:val="en-GB"/>
        </w:rPr>
        <w:t xml:space="preserve">Figure 1: A new product is related to </w:t>
      </w:r>
      <w:r w:rsidRPr="004B0B5B">
        <w:rPr>
          <w:i/>
          <w:lang w:val="en-GB"/>
        </w:rPr>
        <w:t>available work</w:t>
      </w:r>
      <w:r>
        <w:rPr>
          <w:lang w:val="en-GB"/>
        </w:rPr>
        <w:t xml:space="preserve"> and </w:t>
      </w:r>
      <w:r>
        <w:rPr>
          <w:i/>
          <w:lang w:val="en-GB"/>
        </w:rPr>
        <w:t xml:space="preserve">application </w:t>
      </w:r>
      <w:r w:rsidR="00D33072">
        <w:rPr>
          <w:i/>
          <w:lang w:val="en-GB"/>
        </w:rPr>
        <w:t>domain</w:t>
      </w:r>
    </w:p>
    <w:p w:rsidR="00560E4D" w:rsidRDefault="009F77A9" w:rsidP="009F77A9">
      <w:pPr>
        <w:pStyle w:val="Heading1"/>
        <w:rPr>
          <w:lang w:val="en-GB"/>
        </w:rPr>
      </w:pPr>
      <w:r>
        <w:rPr>
          <w:lang w:val="en-GB"/>
        </w:rPr>
        <w:t>The</w:t>
      </w:r>
      <w:r w:rsidR="00F946A5">
        <w:rPr>
          <w:lang w:val="en-GB"/>
        </w:rPr>
        <w:t xml:space="preserve"> Five Research Strategies</w:t>
      </w:r>
    </w:p>
    <w:p w:rsidR="003F68D0" w:rsidRDefault="00231993" w:rsidP="007D6AED">
      <w:pPr>
        <w:rPr>
          <w:lang w:val="en-GB"/>
        </w:rPr>
      </w:pPr>
      <w:r>
        <w:rPr>
          <w:lang w:val="en-GB"/>
        </w:rPr>
        <w:t xml:space="preserve">This framework uses five strategies for answering (applied) research </w:t>
      </w:r>
      <w:proofErr w:type="gramStart"/>
      <w:r>
        <w:rPr>
          <w:lang w:val="en-GB"/>
        </w:rPr>
        <w:t>questions :</w:t>
      </w:r>
      <w:proofErr w:type="gramEnd"/>
      <w:r>
        <w:rPr>
          <w:lang w:val="en-GB"/>
        </w:rPr>
        <w:t xml:space="preserve"> Field, </w:t>
      </w:r>
      <w:proofErr w:type="spellStart"/>
      <w:r>
        <w:rPr>
          <w:lang w:val="en-GB"/>
        </w:rPr>
        <w:t>Library,</w:t>
      </w:r>
      <w:r w:rsidR="00D33072">
        <w:rPr>
          <w:lang w:val="en-GB"/>
        </w:rPr>
        <w:t>Workshop</w:t>
      </w:r>
      <w:proofErr w:type="spellEnd"/>
      <w:r w:rsidR="00D33072">
        <w:rPr>
          <w:lang w:val="en-GB"/>
        </w:rPr>
        <w:t>,</w:t>
      </w:r>
      <w:r>
        <w:rPr>
          <w:lang w:val="en-GB"/>
        </w:rPr>
        <w:t xml:space="preserve"> Lab(oratory) and Showroom. Each strategy </w:t>
      </w:r>
      <w:proofErr w:type="gramStart"/>
      <w:r>
        <w:rPr>
          <w:lang w:val="en-GB"/>
        </w:rPr>
        <w:t>consist</w:t>
      </w:r>
      <w:proofErr w:type="gramEnd"/>
      <w:r>
        <w:rPr>
          <w:lang w:val="en-GB"/>
        </w:rPr>
        <w:t xml:space="preserve"> of various research methods and techniques. </w:t>
      </w:r>
      <w:r w:rsidR="003F68D0">
        <w:rPr>
          <w:lang w:val="en-GB"/>
        </w:rPr>
        <w:t>Strategies LIB</w:t>
      </w:r>
      <w:r w:rsidR="00D33072">
        <w:rPr>
          <w:lang w:val="en-GB"/>
        </w:rPr>
        <w:t>RARY</w:t>
      </w:r>
      <w:r w:rsidR="003F68D0">
        <w:rPr>
          <w:lang w:val="en-GB"/>
        </w:rPr>
        <w:t xml:space="preserve"> and SHOWROOM are placed in the </w:t>
      </w:r>
      <w:r w:rsidR="003F68D0" w:rsidRPr="00B969E8">
        <w:rPr>
          <w:i/>
          <w:lang w:val="en-GB"/>
        </w:rPr>
        <w:t>available work</w:t>
      </w:r>
      <w:r w:rsidR="003F68D0">
        <w:rPr>
          <w:lang w:val="en-GB"/>
        </w:rPr>
        <w:t xml:space="preserve"> </w:t>
      </w:r>
      <w:r w:rsidR="00D33072">
        <w:rPr>
          <w:lang w:val="en-GB"/>
        </w:rPr>
        <w:t>domain</w:t>
      </w:r>
      <w:r w:rsidR="003F68D0">
        <w:rPr>
          <w:lang w:val="en-GB"/>
        </w:rPr>
        <w:t xml:space="preserve">, and FIELD and LAB in </w:t>
      </w:r>
      <w:r w:rsidR="003F68D0" w:rsidRPr="00B969E8">
        <w:rPr>
          <w:i/>
          <w:lang w:val="en-GB"/>
        </w:rPr>
        <w:t xml:space="preserve">application </w:t>
      </w:r>
      <w:r w:rsidR="0062008D" w:rsidRPr="00B969E8">
        <w:rPr>
          <w:i/>
          <w:lang w:val="en-GB"/>
        </w:rPr>
        <w:t>domain</w:t>
      </w:r>
      <w:r w:rsidR="003F68D0">
        <w:rPr>
          <w:lang w:val="en-GB"/>
        </w:rPr>
        <w:t xml:space="preserve">. </w:t>
      </w:r>
      <w:r w:rsidR="0062008D">
        <w:rPr>
          <w:lang w:val="en-GB"/>
        </w:rPr>
        <w:t>WORKSHOP</w:t>
      </w:r>
      <w:r w:rsidR="003F68D0">
        <w:rPr>
          <w:lang w:val="en-GB"/>
        </w:rPr>
        <w:t xml:space="preserve"> is placed centrally, as it is applicable to both contexts. </w:t>
      </w:r>
    </w:p>
    <w:p w:rsidR="003F68D0" w:rsidRDefault="000C35ED" w:rsidP="003F68D0">
      <w:pPr>
        <w:jc w:val="center"/>
        <w:rPr>
          <w:lang w:val="en-GB"/>
        </w:rPr>
      </w:pPr>
      <w:r>
        <w:rPr>
          <w:noProof/>
          <w:lang w:eastAsia="nl-NL"/>
        </w:rPr>
        <w:lastRenderedPageBreak/>
        <w:drawing>
          <wp:inline distT="0" distB="0" distL="0" distR="0" wp14:anchorId="26D031FF" wp14:editId="1C1ACE6B">
            <wp:extent cx="3442535" cy="3427789"/>
            <wp:effectExtent l="0" t="0" r="571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41142" cy="3426402"/>
                    </a:xfrm>
                    <a:prstGeom prst="rect">
                      <a:avLst/>
                    </a:prstGeom>
                    <a:noFill/>
                  </pic:spPr>
                </pic:pic>
              </a:graphicData>
            </a:graphic>
          </wp:inline>
        </w:drawing>
      </w:r>
    </w:p>
    <w:p w:rsidR="003F68D0" w:rsidRDefault="003F68D0" w:rsidP="003F68D0">
      <w:pPr>
        <w:jc w:val="center"/>
        <w:rPr>
          <w:lang w:val="en-GB"/>
        </w:rPr>
      </w:pPr>
      <w:r>
        <w:rPr>
          <w:lang w:val="en-GB"/>
        </w:rPr>
        <w:t>Figure2: The five research strategies</w:t>
      </w:r>
    </w:p>
    <w:p w:rsidR="004E75EE" w:rsidRDefault="004E75EE" w:rsidP="001F091B">
      <w:pPr>
        <w:rPr>
          <w:ins w:id="1" w:author="erik" w:date="2015-01-29T10:32:00Z"/>
          <w:b/>
          <w:lang w:val="en-GB"/>
        </w:rPr>
      </w:pPr>
      <w:ins w:id="2" w:author="erik" w:date="2015-01-29T10:32:00Z">
        <w:r>
          <w:rPr>
            <w:b/>
            <w:noProof/>
            <w:lang w:eastAsia="nl-NL"/>
          </w:rPr>
          <w:drawing>
            <wp:inline distT="0" distB="0" distL="0" distR="0">
              <wp:extent cx="1440000" cy="1440000"/>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EN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ins>
    </w:p>
    <w:p w:rsidR="003F68D0" w:rsidRDefault="009157B7" w:rsidP="001F091B">
      <w:pPr>
        <w:rPr>
          <w:lang w:val="en-GB"/>
        </w:rPr>
      </w:pPr>
      <w:proofErr w:type="gramStart"/>
      <w:r w:rsidRPr="009157B7">
        <w:rPr>
          <w:b/>
          <w:lang w:val="en-GB"/>
        </w:rPr>
        <w:t>FIELD.</w:t>
      </w:r>
      <w:proofErr w:type="gramEnd"/>
      <w:r>
        <w:rPr>
          <w:b/>
          <w:lang w:val="en-GB"/>
        </w:rPr>
        <w:t xml:space="preserve"> </w:t>
      </w:r>
      <w:r w:rsidRPr="009157B7">
        <w:rPr>
          <w:lang w:val="en-GB"/>
        </w:rPr>
        <w:t xml:space="preserve">The FIELD </w:t>
      </w:r>
      <w:r>
        <w:rPr>
          <w:lang w:val="en-GB"/>
        </w:rPr>
        <w:t>strategy is used to position your project in the applied area by looking at, searching, investigating the applied area. For example, one could hold interviews with experienced database experts in the company</w:t>
      </w:r>
      <w:r w:rsidR="00F94E29">
        <w:rPr>
          <w:lang w:val="en-GB"/>
        </w:rPr>
        <w:t>, analyse a successful database system of another department</w:t>
      </w:r>
      <w:r w:rsidR="0062008D">
        <w:rPr>
          <w:lang w:val="en-GB"/>
        </w:rPr>
        <w:t xml:space="preserve">, observe </w:t>
      </w:r>
      <w:proofErr w:type="spellStart"/>
      <w:r w:rsidR="0062008D">
        <w:rPr>
          <w:lang w:val="en-GB"/>
        </w:rPr>
        <w:t>endusers</w:t>
      </w:r>
      <w:proofErr w:type="spellEnd"/>
      <w:r w:rsidR="0062008D">
        <w:rPr>
          <w:lang w:val="en-GB"/>
        </w:rPr>
        <w:t xml:space="preserve"> working with an a</w:t>
      </w:r>
      <w:r w:rsidR="000E60ED">
        <w:rPr>
          <w:lang w:val="en-GB"/>
        </w:rPr>
        <w:t>p</w:t>
      </w:r>
      <w:r w:rsidR="0062008D">
        <w:rPr>
          <w:lang w:val="en-GB"/>
        </w:rPr>
        <w:t>plication etc</w:t>
      </w:r>
      <w:r>
        <w:rPr>
          <w:lang w:val="en-GB"/>
        </w:rPr>
        <w:t xml:space="preserve">.  </w:t>
      </w:r>
    </w:p>
    <w:p w:rsidR="00F94E29" w:rsidRDefault="00F94E29" w:rsidP="001F091B">
      <w:pPr>
        <w:rPr>
          <w:ins w:id="3" w:author="erik" w:date="2015-01-29T10:33:00Z"/>
          <w:lang w:val="en-GB"/>
        </w:rPr>
      </w:pPr>
      <w:r>
        <w:rPr>
          <w:lang w:val="en-GB"/>
        </w:rPr>
        <w:t xml:space="preserve">By researching the FIELD one can determine requirements of the product or simply get inspired. Various methods can be used for researching the FIELD. Some examples of methods for collecting data are: ‘conducting surveys’, ‘requirements engineering’ and ‘contextual </w:t>
      </w:r>
      <w:proofErr w:type="gramStart"/>
      <w:r>
        <w:rPr>
          <w:lang w:val="en-GB"/>
        </w:rPr>
        <w:t>analysis’</w:t>
      </w:r>
      <w:proofErr w:type="gramEnd"/>
      <w:r>
        <w:rPr>
          <w:lang w:val="en-GB"/>
        </w:rPr>
        <w:t>.   Examples of methods for inspiring methods are: ‘interviews’, ‘</w:t>
      </w:r>
      <w:proofErr w:type="gramStart"/>
      <w:r>
        <w:rPr>
          <w:lang w:val="en-GB"/>
        </w:rPr>
        <w:t>persona’s</w:t>
      </w:r>
      <w:proofErr w:type="gramEnd"/>
      <w:r>
        <w:rPr>
          <w:lang w:val="en-GB"/>
        </w:rPr>
        <w:t xml:space="preserve"> and ‘</w:t>
      </w:r>
      <w:r w:rsidRPr="00F94E29">
        <w:rPr>
          <w:i/>
          <w:lang w:val="en-GB"/>
        </w:rPr>
        <w:t>cultural probes</w:t>
      </w:r>
      <w:r>
        <w:rPr>
          <w:lang w:val="en-GB"/>
        </w:rPr>
        <w:t>’. Important purpose of FIELD research is gaining a complete and detailed idea about important aspects of user’s environment.</w:t>
      </w:r>
      <w:r w:rsidR="000E60ED">
        <w:rPr>
          <w:lang w:val="en-GB"/>
        </w:rPr>
        <w:t xml:space="preserve"> Important values in this strategy are: “know your user” and “detailed and complete”.</w:t>
      </w:r>
    </w:p>
    <w:p w:rsidR="003D390D" w:rsidRDefault="003D390D" w:rsidP="001F091B">
      <w:pPr>
        <w:rPr>
          <w:lang w:val="en-GB"/>
        </w:rPr>
      </w:pPr>
      <w:ins w:id="4" w:author="erik" w:date="2015-01-29T10:33:00Z">
        <w:r>
          <w:rPr>
            <w:noProof/>
            <w:lang w:eastAsia="nl-NL"/>
          </w:rPr>
          <w:lastRenderedPageBreak/>
          <w:drawing>
            <wp:inline distT="0" distB="0" distL="0" distR="0">
              <wp:extent cx="1440000" cy="1440000"/>
              <wp:effectExtent l="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y-ENG.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ins>
    </w:p>
    <w:p w:rsidR="00F42212" w:rsidRDefault="005F106D" w:rsidP="001F091B">
      <w:pPr>
        <w:rPr>
          <w:lang w:val="en-GB"/>
        </w:rPr>
      </w:pPr>
      <w:proofErr w:type="gramStart"/>
      <w:r w:rsidRPr="005F106D">
        <w:rPr>
          <w:b/>
          <w:lang w:val="en-GB"/>
        </w:rPr>
        <w:t>LIB</w:t>
      </w:r>
      <w:r w:rsidR="0062008D">
        <w:rPr>
          <w:b/>
          <w:lang w:val="en-GB"/>
        </w:rPr>
        <w:t>RARY</w:t>
      </w:r>
      <w:r w:rsidRPr="005F106D">
        <w:rPr>
          <w:b/>
          <w:lang w:val="en-GB"/>
        </w:rPr>
        <w:t>.</w:t>
      </w:r>
      <w:proofErr w:type="gramEnd"/>
      <w:r w:rsidRPr="005F106D">
        <w:rPr>
          <w:b/>
          <w:lang w:val="en-GB"/>
        </w:rPr>
        <w:t xml:space="preserve"> </w:t>
      </w:r>
      <w:r w:rsidR="0087756E" w:rsidRPr="0087756E">
        <w:rPr>
          <w:lang w:val="en-GB"/>
        </w:rPr>
        <w:t>The LIB</w:t>
      </w:r>
      <w:r w:rsidR="0062008D">
        <w:rPr>
          <w:lang w:val="en-GB"/>
        </w:rPr>
        <w:t>RARY</w:t>
      </w:r>
      <w:r w:rsidR="0087756E" w:rsidRPr="0087756E">
        <w:rPr>
          <w:lang w:val="en-GB"/>
        </w:rPr>
        <w:t xml:space="preserve"> strategy is used</w:t>
      </w:r>
      <w:r w:rsidR="0087756E">
        <w:rPr>
          <w:lang w:val="en-GB"/>
        </w:rPr>
        <w:t xml:space="preserve"> to investigate related/available work: which available work is reusable in your project. For example, you can investigate the known facts about colour blindness in order to use that inf</w:t>
      </w:r>
      <w:r w:rsidR="00D937E4">
        <w:rPr>
          <w:lang w:val="en-GB"/>
        </w:rPr>
        <w:t>ormation to build your website. Or which techniques can be used for local communication between two mobile devices? Which scripting languages are the best for communication with a certain database system?</w:t>
      </w:r>
    </w:p>
    <w:p w:rsidR="00D937E4" w:rsidRDefault="00D937E4" w:rsidP="001F091B">
      <w:pPr>
        <w:rPr>
          <w:lang w:val="en-GB"/>
        </w:rPr>
      </w:pPr>
      <w:r>
        <w:rPr>
          <w:lang w:val="en-GB"/>
        </w:rPr>
        <w:t>The LIB</w:t>
      </w:r>
      <w:r w:rsidR="0062008D">
        <w:rPr>
          <w:lang w:val="en-GB"/>
        </w:rPr>
        <w:t>RARY</w:t>
      </w:r>
      <w:r>
        <w:rPr>
          <w:lang w:val="en-GB"/>
        </w:rPr>
        <w:t xml:space="preserve"> strategy also offers many research methods: reading books, related literature, internet blogs, forums, etc. Important issues here are ’literature overview’, ‘closely related to literature’, and ‘building upon earlier work’.</w:t>
      </w:r>
    </w:p>
    <w:p w:rsidR="000E60ED" w:rsidRDefault="00010A3C" w:rsidP="001F091B">
      <w:pPr>
        <w:rPr>
          <w:lang w:val="en-GB"/>
        </w:rPr>
      </w:pPr>
      <w:r>
        <w:rPr>
          <w:lang w:val="en-GB"/>
        </w:rPr>
        <w:t>There is a lot to say about the LIB</w:t>
      </w:r>
      <w:r w:rsidR="00336B16">
        <w:rPr>
          <w:lang w:val="en-GB"/>
        </w:rPr>
        <w:t>RARY</w:t>
      </w:r>
      <w:r>
        <w:rPr>
          <w:lang w:val="en-GB"/>
        </w:rPr>
        <w:t xml:space="preserve"> research because references in applied </w:t>
      </w:r>
      <w:proofErr w:type="gramStart"/>
      <w:r>
        <w:rPr>
          <w:lang w:val="en-GB"/>
        </w:rPr>
        <w:t xml:space="preserve">research </w:t>
      </w:r>
      <w:r w:rsidR="00D937E4">
        <w:rPr>
          <w:lang w:val="en-GB"/>
        </w:rPr>
        <w:t xml:space="preserve"> </w:t>
      </w:r>
      <w:r>
        <w:rPr>
          <w:lang w:val="en-GB"/>
        </w:rPr>
        <w:t>are</w:t>
      </w:r>
      <w:proofErr w:type="gramEnd"/>
      <w:r>
        <w:rPr>
          <w:lang w:val="en-GB"/>
        </w:rPr>
        <w:t xml:space="preserve"> often diverse, and therefore different than scientific research.  While scientific researchers exclusively use references to reliable earlier work (reviewed articles in scientific journals, conferences, etc.).  In applied research one often uses less reliable resources (namely internet blogs, forums, tutorials). Therefore, it is important to verify the resources used in applied research.</w:t>
      </w:r>
      <w:r w:rsidR="00FC37FF">
        <w:rPr>
          <w:lang w:val="en-GB"/>
        </w:rPr>
        <w:t xml:space="preserve"> The i</w:t>
      </w:r>
      <w:r w:rsidR="000E60ED">
        <w:rPr>
          <w:lang w:val="en-GB"/>
        </w:rPr>
        <w:t>mportant values in this strategy are “</w:t>
      </w:r>
      <w:r w:rsidR="00FC37FF">
        <w:rPr>
          <w:lang w:val="en-GB"/>
        </w:rPr>
        <w:t>on shoulders of giants</w:t>
      </w:r>
      <w:r w:rsidR="000E60ED">
        <w:rPr>
          <w:lang w:val="en-GB"/>
        </w:rPr>
        <w:t>”</w:t>
      </w:r>
      <w:r w:rsidR="00FC37FF">
        <w:rPr>
          <w:lang w:val="en-GB"/>
        </w:rPr>
        <w:t xml:space="preserve"> and “connect and enhance”</w:t>
      </w:r>
    </w:p>
    <w:p w:rsidR="003D390D" w:rsidRDefault="003D390D" w:rsidP="001F091B">
      <w:pPr>
        <w:rPr>
          <w:ins w:id="5" w:author="erik" w:date="2015-01-29T10:33:00Z"/>
          <w:b/>
          <w:lang w:val="en-GB"/>
        </w:rPr>
      </w:pPr>
      <w:ins w:id="6" w:author="erik" w:date="2015-01-29T10:33:00Z">
        <w:r>
          <w:rPr>
            <w:b/>
            <w:noProof/>
            <w:lang w:eastAsia="nl-NL"/>
          </w:rPr>
          <w:drawing>
            <wp:inline distT="0" distB="0" distL="0" distR="0">
              <wp:extent cx="1440000" cy="1440000"/>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shop-EN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ins>
    </w:p>
    <w:p w:rsidR="00010A3C" w:rsidRDefault="00010A3C" w:rsidP="001F091B">
      <w:pPr>
        <w:rPr>
          <w:lang w:val="en-GB"/>
        </w:rPr>
      </w:pPr>
      <w:proofErr w:type="gramStart"/>
      <w:r w:rsidRPr="00010A3C">
        <w:rPr>
          <w:b/>
          <w:lang w:val="en-GB"/>
        </w:rPr>
        <w:t>WORKSHOP</w:t>
      </w:r>
      <w:r>
        <w:rPr>
          <w:lang w:val="en-GB"/>
        </w:rPr>
        <w:t>.</w:t>
      </w:r>
      <w:proofErr w:type="gramEnd"/>
      <w:r w:rsidR="00940041">
        <w:rPr>
          <w:b/>
          <w:lang w:val="en-GB"/>
        </w:rPr>
        <w:t xml:space="preserve"> </w:t>
      </w:r>
      <w:r w:rsidR="00940041" w:rsidRPr="00940041">
        <w:rPr>
          <w:lang w:val="en-GB"/>
        </w:rPr>
        <w:t>This strategy is placed</w:t>
      </w:r>
      <w:r w:rsidR="00940041">
        <w:rPr>
          <w:b/>
          <w:lang w:val="en-GB"/>
        </w:rPr>
        <w:t xml:space="preserve"> </w:t>
      </w:r>
      <w:r w:rsidR="00651383" w:rsidRPr="00651383">
        <w:rPr>
          <w:lang w:val="en-GB"/>
        </w:rPr>
        <w:t>centrally on the schema.</w:t>
      </w:r>
      <w:r w:rsidR="00651383">
        <w:rPr>
          <w:b/>
          <w:lang w:val="en-GB"/>
        </w:rPr>
        <w:t xml:space="preserve"> </w:t>
      </w:r>
      <w:r w:rsidR="00F6447D" w:rsidRPr="00F6447D">
        <w:rPr>
          <w:lang w:val="en-GB"/>
        </w:rPr>
        <w:t xml:space="preserve">This </w:t>
      </w:r>
      <w:r w:rsidR="00F6447D">
        <w:rPr>
          <w:lang w:val="en-GB"/>
        </w:rPr>
        <w:t>strategy has to do with ‘hands-on’ experience. For example</w:t>
      </w:r>
      <w:proofErr w:type="gramStart"/>
      <w:r w:rsidR="00F6447D">
        <w:rPr>
          <w:lang w:val="en-GB"/>
        </w:rPr>
        <w:t>,</w:t>
      </w:r>
      <w:r w:rsidR="0069014B">
        <w:rPr>
          <w:lang w:val="en-GB"/>
        </w:rPr>
        <w:t xml:space="preserve"> </w:t>
      </w:r>
      <w:r w:rsidR="00F6447D">
        <w:rPr>
          <w:lang w:val="en-GB"/>
        </w:rPr>
        <w:t xml:space="preserve"> implementing</w:t>
      </w:r>
      <w:proofErr w:type="gramEnd"/>
      <w:r w:rsidR="00F6447D">
        <w:rPr>
          <w:lang w:val="en-GB"/>
        </w:rPr>
        <w:t xml:space="preserve"> part of an application, designing a database, formulating a business advice, designing an organizational structure, etc. </w:t>
      </w:r>
      <w:r w:rsidR="00651383" w:rsidRPr="00651383">
        <w:rPr>
          <w:lang w:val="en-GB"/>
        </w:rPr>
        <w:t>Sometimes</w:t>
      </w:r>
      <w:r w:rsidR="00651383">
        <w:rPr>
          <w:lang w:val="en-GB"/>
        </w:rPr>
        <w:t xml:space="preserve"> the research </w:t>
      </w:r>
      <w:r w:rsidR="00F6447D">
        <w:rPr>
          <w:lang w:val="en-GB"/>
        </w:rPr>
        <w:t xml:space="preserve">task </w:t>
      </w:r>
      <w:r w:rsidR="00651383">
        <w:rPr>
          <w:lang w:val="en-GB"/>
        </w:rPr>
        <w:t xml:space="preserve">is focused on improving an existing solution, without considering the </w:t>
      </w:r>
      <w:r w:rsidR="00651383" w:rsidRPr="0069014B">
        <w:rPr>
          <w:i/>
          <w:lang w:val="en-GB"/>
        </w:rPr>
        <w:t>available work</w:t>
      </w:r>
      <w:r w:rsidR="00651383">
        <w:rPr>
          <w:lang w:val="en-GB"/>
        </w:rPr>
        <w:t xml:space="preserve"> or </w:t>
      </w:r>
      <w:r w:rsidR="00F6447D" w:rsidRPr="0069014B">
        <w:rPr>
          <w:i/>
          <w:lang w:val="en-GB"/>
        </w:rPr>
        <w:t xml:space="preserve">application </w:t>
      </w:r>
      <w:r w:rsidR="00336B16" w:rsidRPr="0069014B">
        <w:rPr>
          <w:i/>
          <w:lang w:val="en-GB"/>
        </w:rPr>
        <w:t>domain</w:t>
      </w:r>
      <w:r w:rsidR="00651383">
        <w:rPr>
          <w:lang w:val="en-GB"/>
        </w:rPr>
        <w:t xml:space="preserve">. For example, this strategy is suitable for a project where one uses </w:t>
      </w:r>
      <w:proofErr w:type="gramStart"/>
      <w:r w:rsidR="00651383">
        <w:rPr>
          <w:lang w:val="en-GB"/>
        </w:rPr>
        <w:t>many iterations</w:t>
      </w:r>
      <w:proofErr w:type="gramEnd"/>
      <w:r w:rsidR="00651383">
        <w:rPr>
          <w:lang w:val="en-GB"/>
        </w:rPr>
        <w:t xml:space="preserve"> to reach the end product step by step. </w:t>
      </w:r>
      <w:r w:rsidR="00432A6C">
        <w:rPr>
          <w:lang w:val="en-GB"/>
        </w:rPr>
        <w:t xml:space="preserve"> During each new step or iteration new research questions or opportunities appear. Other strategies are then used in order to solve these new questions and opportunities. It is important to note that, only in exceptional projects only one strategy is used. In most project</w:t>
      </w:r>
      <w:r w:rsidR="0069014B">
        <w:rPr>
          <w:lang w:val="en-GB"/>
        </w:rPr>
        <w:t>s</w:t>
      </w:r>
      <w:r w:rsidR="00432A6C">
        <w:rPr>
          <w:lang w:val="en-GB"/>
        </w:rPr>
        <w:t xml:space="preserve"> it is necessary switch from one strategy to another in a high tempo. It is common to switch to other strategies from the WORKSHOP strategy, and therefore this strategy is positioned centrally between other strategies. </w:t>
      </w:r>
      <w:r w:rsidR="00334247">
        <w:rPr>
          <w:lang w:val="en-GB"/>
        </w:rPr>
        <w:t xml:space="preserve">A good example of a WORKSHOP research is incrementally improving the performance of a client-server application. </w:t>
      </w:r>
      <w:r w:rsidR="00D47B52">
        <w:rPr>
          <w:lang w:val="en-GB"/>
        </w:rPr>
        <w:t xml:space="preserve">A form study (where possible forms of a product are </w:t>
      </w:r>
      <w:r w:rsidR="00D47B52">
        <w:rPr>
          <w:lang w:val="en-GB"/>
        </w:rPr>
        <w:lastRenderedPageBreak/>
        <w:t xml:space="preserve">systematically explored), and making of </w:t>
      </w:r>
      <w:proofErr w:type="spellStart"/>
      <w:r w:rsidR="00D47B52" w:rsidRPr="00D47B52">
        <w:rPr>
          <w:i/>
          <w:lang w:val="en-GB"/>
        </w:rPr>
        <w:t>moodboards</w:t>
      </w:r>
      <w:proofErr w:type="spellEnd"/>
      <w:r w:rsidR="00D47B52">
        <w:rPr>
          <w:lang w:val="en-GB"/>
        </w:rPr>
        <w:t xml:space="preserve"> are examples of intuitive approach within the WORKSHOP.</w:t>
      </w:r>
    </w:p>
    <w:p w:rsidR="00FC2E93" w:rsidRDefault="00FC2E93" w:rsidP="001F091B">
      <w:pPr>
        <w:rPr>
          <w:lang w:val="en-GB"/>
        </w:rPr>
      </w:pPr>
      <w:r>
        <w:rPr>
          <w:lang w:val="en-GB"/>
        </w:rPr>
        <w:t xml:space="preserve">It is very important to execute this improvement in a methodological way </w:t>
      </w:r>
      <w:r w:rsidR="0069014B">
        <w:rPr>
          <w:lang w:val="en-GB"/>
        </w:rPr>
        <w:t xml:space="preserve">while using </w:t>
      </w:r>
      <w:proofErr w:type="gramStart"/>
      <w:r w:rsidR="0069014B">
        <w:rPr>
          <w:lang w:val="en-GB"/>
        </w:rPr>
        <w:t xml:space="preserve">the </w:t>
      </w:r>
      <w:r>
        <w:rPr>
          <w:lang w:val="en-GB"/>
        </w:rPr>
        <w:t xml:space="preserve"> WORKSHOP</w:t>
      </w:r>
      <w:proofErr w:type="gramEnd"/>
      <w:r w:rsidR="0069014B">
        <w:rPr>
          <w:lang w:val="en-GB"/>
        </w:rPr>
        <w:t xml:space="preserve"> strategy</w:t>
      </w:r>
      <w:r>
        <w:rPr>
          <w:lang w:val="en-GB"/>
        </w:rPr>
        <w:t>. During the form study</w:t>
      </w:r>
      <w:r w:rsidR="0069014B">
        <w:rPr>
          <w:lang w:val="en-GB"/>
        </w:rPr>
        <w:t>, one</w:t>
      </w:r>
      <w:r>
        <w:rPr>
          <w:lang w:val="en-GB"/>
        </w:rPr>
        <w:t xml:space="preserve"> can establish criteria (broad and thorough exploration), the process of finding a new solution can be documented or a development method as SCRUM or Prince can be used. </w:t>
      </w:r>
      <w:r w:rsidR="00FC37FF">
        <w:rPr>
          <w:lang w:val="en-GB"/>
        </w:rPr>
        <w:t>The important values in this strategy are “improve your solution” and “explore and refine”.</w:t>
      </w:r>
    </w:p>
    <w:p w:rsidR="005B27DB" w:rsidRDefault="003D390D" w:rsidP="001F091B">
      <w:pPr>
        <w:rPr>
          <w:b/>
          <w:lang w:val="en-GB"/>
        </w:rPr>
      </w:pPr>
      <w:ins w:id="7" w:author="erik" w:date="2015-01-29T10:33:00Z">
        <w:r>
          <w:rPr>
            <w:b/>
            <w:noProof/>
            <w:lang w:eastAsia="nl-NL"/>
          </w:rPr>
          <w:drawing>
            <wp:inline distT="0" distB="0" distL="0" distR="0">
              <wp:extent cx="1440000" cy="1440000"/>
              <wp:effectExtent l="0" t="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NG.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ins>
    </w:p>
    <w:p w:rsidR="00FC2E93" w:rsidRDefault="00FC2E93" w:rsidP="001F091B">
      <w:pPr>
        <w:rPr>
          <w:lang w:val="en-GB"/>
        </w:rPr>
      </w:pPr>
      <w:r w:rsidRPr="00FC2E93">
        <w:rPr>
          <w:b/>
          <w:lang w:val="en-GB"/>
        </w:rPr>
        <w:t>LAB</w:t>
      </w:r>
      <w:r>
        <w:rPr>
          <w:b/>
          <w:lang w:val="en-GB"/>
        </w:rPr>
        <w:t xml:space="preserve"> </w:t>
      </w:r>
      <w:r>
        <w:rPr>
          <w:lang w:val="en-GB"/>
        </w:rPr>
        <w:t>(laboratory)</w:t>
      </w:r>
      <w:r w:rsidRPr="00FC2E93">
        <w:rPr>
          <w:b/>
          <w:lang w:val="en-GB"/>
        </w:rPr>
        <w:t xml:space="preserve">. </w:t>
      </w:r>
      <w:r w:rsidR="005B27DB" w:rsidRPr="005B27DB">
        <w:rPr>
          <w:lang w:val="en-GB"/>
        </w:rPr>
        <w:t xml:space="preserve">This </w:t>
      </w:r>
      <w:r w:rsidR="005B27DB">
        <w:rPr>
          <w:lang w:val="en-GB"/>
        </w:rPr>
        <w:t>strategy is used to test an aspect of your solution against an aspect of FIELD or LIB</w:t>
      </w:r>
      <w:r w:rsidR="00336B16">
        <w:rPr>
          <w:lang w:val="en-GB"/>
        </w:rPr>
        <w:t>RARY</w:t>
      </w:r>
      <w:r w:rsidR="005B27DB">
        <w:rPr>
          <w:lang w:val="en-GB"/>
        </w:rPr>
        <w:t>.</w:t>
      </w:r>
      <w:r w:rsidR="002F17CC">
        <w:rPr>
          <w:lang w:val="en-GB"/>
        </w:rPr>
        <w:t xml:space="preserve"> The LAB strategy zooms in in system parts and has a conclusive character (in contrast to the orienting character of FIELD and </w:t>
      </w:r>
      <w:r w:rsidR="000C35ED">
        <w:rPr>
          <w:lang w:val="en-GB"/>
        </w:rPr>
        <w:t>LIBRARY</w:t>
      </w:r>
      <w:r w:rsidR="002F17CC">
        <w:rPr>
          <w:lang w:val="en-GB"/>
        </w:rPr>
        <w:t xml:space="preserve">). </w:t>
      </w:r>
      <w:r w:rsidR="00CC3569">
        <w:rPr>
          <w:lang w:val="en-GB"/>
        </w:rPr>
        <w:t xml:space="preserve">The LAB studies aim to test (certainty) a proposed solution against the aspects of (or goals of) the </w:t>
      </w:r>
      <w:r w:rsidR="00CC3569">
        <w:rPr>
          <w:i/>
          <w:lang w:val="en-GB"/>
        </w:rPr>
        <w:t>ap</w:t>
      </w:r>
      <w:r w:rsidR="000E60ED">
        <w:rPr>
          <w:i/>
          <w:lang w:val="en-GB"/>
        </w:rPr>
        <w:t>p</w:t>
      </w:r>
      <w:r w:rsidR="00CC3569">
        <w:rPr>
          <w:i/>
          <w:lang w:val="en-GB"/>
        </w:rPr>
        <w:t xml:space="preserve">lication domain </w:t>
      </w:r>
      <w:r w:rsidR="00CC3569">
        <w:rPr>
          <w:lang w:val="en-GB"/>
        </w:rPr>
        <w:t xml:space="preserve">(relevance). </w:t>
      </w:r>
      <w:r w:rsidR="002F17CC">
        <w:rPr>
          <w:lang w:val="en-GB"/>
        </w:rPr>
        <w:t xml:space="preserve">One could, for example, </w:t>
      </w:r>
      <w:proofErr w:type="gramStart"/>
      <w:r w:rsidR="002F17CC">
        <w:rPr>
          <w:lang w:val="en-GB"/>
        </w:rPr>
        <w:t>test  the</w:t>
      </w:r>
      <w:proofErr w:type="gramEnd"/>
      <w:r w:rsidR="002F17CC">
        <w:rPr>
          <w:lang w:val="en-GB"/>
        </w:rPr>
        <w:t xml:space="preserve"> details of an ICT product with formative user tests in LAB. Or, one could test the user experience when using a website, or technical tests of CPU usage of one piece of code.</w:t>
      </w:r>
      <w:r w:rsidR="00CC3569">
        <w:rPr>
          <w:lang w:val="en-GB"/>
        </w:rPr>
        <w:t xml:space="preserve"> Also, most usability evaluations are LAB studies.</w:t>
      </w:r>
    </w:p>
    <w:p w:rsidR="002F17CC" w:rsidRDefault="002F17CC" w:rsidP="001F091B">
      <w:pPr>
        <w:rPr>
          <w:ins w:id="8" w:author="erik" w:date="2015-01-29T10:33:00Z"/>
          <w:lang w:val="en-GB"/>
        </w:rPr>
      </w:pPr>
      <w:r>
        <w:rPr>
          <w:lang w:val="en-GB"/>
        </w:rPr>
        <w:t xml:space="preserve">Within LAB strategy there are two types of methods.  On the one hand, there are rational methods which are focused on data (e.g., testing the CPU or memory usage, the time needed to execute an algorithm, </w:t>
      </w:r>
      <w:proofErr w:type="spellStart"/>
      <w:proofErr w:type="gramStart"/>
      <w:r>
        <w:rPr>
          <w:lang w:val="en-GB"/>
        </w:rPr>
        <w:t>ect</w:t>
      </w:r>
      <w:proofErr w:type="spellEnd"/>
      <w:proofErr w:type="gramEnd"/>
      <w:r>
        <w:rPr>
          <w:lang w:val="en-GB"/>
        </w:rPr>
        <w:t xml:space="preserve">.). On the other hand, more intuitive methods are also used (some formative user tests). Important </w:t>
      </w:r>
      <w:r w:rsidR="00336B16">
        <w:rPr>
          <w:lang w:val="en-GB"/>
        </w:rPr>
        <w:t xml:space="preserve">values </w:t>
      </w:r>
      <w:r>
        <w:rPr>
          <w:lang w:val="en-GB"/>
        </w:rPr>
        <w:t>in LAB are ‘precise</w:t>
      </w:r>
      <w:r w:rsidR="00CC3569">
        <w:rPr>
          <w:lang w:val="en-GB"/>
        </w:rPr>
        <w:t xml:space="preserve"> and reliable</w:t>
      </w:r>
      <w:r>
        <w:rPr>
          <w:lang w:val="en-GB"/>
        </w:rPr>
        <w:t xml:space="preserve">’ and </w:t>
      </w:r>
      <w:r w:rsidR="00871DD5">
        <w:rPr>
          <w:lang w:val="en-GB"/>
        </w:rPr>
        <w:t>‘</w:t>
      </w:r>
      <w:r w:rsidR="007B386C">
        <w:rPr>
          <w:lang w:val="en-GB"/>
        </w:rPr>
        <w:t>to measure is to know</w:t>
      </w:r>
      <w:r w:rsidR="00871DD5">
        <w:rPr>
          <w:lang w:val="en-GB"/>
        </w:rPr>
        <w:t>’</w:t>
      </w:r>
      <w:r>
        <w:rPr>
          <w:lang w:val="en-GB"/>
        </w:rPr>
        <w:t xml:space="preserve">. </w:t>
      </w:r>
    </w:p>
    <w:p w:rsidR="003D390D" w:rsidRPr="00FC2E93" w:rsidRDefault="003D390D" w:rsidP="001F091B">
      <w:pPr>
        <w:rPr>
          <w:b/>
          <w:lang w:val="en-GB"/>
        </w:rPr>
      </w:pPr>
      <w:ins w:id="9" w:author="erik" w:date="2015-01-29T10:34:00Z">
        <w:r>
          <w:rPr>
            <w:b/>
            <w:noProof/>
            <w:lang w:eastAsia="nl-NL"/>
          </w:rPr>
          <w:drawing>
            <wp:inline distT="0" distB="0" distL="0" distR="0">
              <wp:extent cx="1440000" cy="1440000"/>
              <wp:effectExtent l="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room-ENG.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ins>
    </w:p>
    <w:p w:rsidR="00FC2E93" w:rsidRDefault="007B386C" w:rsidP="001F091B">
      <w:pPr>
        <w:rPr>
          <w:lang w:val="en-GB"/>
        </w:rPr>
      </w:pPr>
      <w:proofErr w:type="gramStart"/>
      <w:r>
        <w:rPr>
          <w:b/>
          <w:lang w:val="en-GB"/>
        </w:rPr>
        <w:t>SHOWROOM.</w:t>
      </w:r>
      <w:proofErr w:type="gramEnd"/>
      <w:r>
        <w:rPr>
          <w:lang w:val="en-GB"/>
        </w:rPr>
        <w:t xml:space="preserve"> The SHOWROOM metho</w:t>
      </w:r>
      <w:r w:rsidR="002B2613">
        <w:rPr>
          <w:lang w:val="en-GB"/>
        </w:rPr>
        <w:t>d</w:t>
      </w:r>
      <w:r>
        <w:rPr>
          <w:lang w:val="en-GB"/>
        </w:rPr>
        <w:t xml:space="preserve">s aim at </w:t>
      </w:r>
      <w:proofErr w:type="gramStart"/>
      <w:r>
        <w:rPr>
          <w:lang w:val="en-GB"/>
        </w:rPr>
        <w:t>positioning  your</w:t>
      </w:r>
      <w:proofErr w:type="gramEnd"/>
      <w:r>
        <w:rPr>
          <w:lang w:val="en-GB"/>
        </w:rPr>
        <w:t xml:space="preserve"> project against other available work. For example, one could compare the performance parameters with the performance of other available systems (combination with LAB and</w:t>
      </w:r>
      <w:r w:rsidR="002B2613">
        <w:rPr>
          <w:lang w:val="en-GB"/>
        </w:rPr>
        <w:t>/</w:t>
      </w:r>
      <w:r w:rsidR="00FC37FF">
        <w:rPr>
          <w:lang w:val="en-GB"/>
        </w:rPr>
        <w:t xml:space="preserve">or </w:t>
      </w:r>
      <w:r>
        <w:rPr>
          <w:lang w:val="en-GB"/>
        </w:rPr>
        <w:t>LIB</w:t>
      </w:r>
      <w:r w:rsidR="00FC37FF">
        <w:rPr>
          <w:lang w:val="en-GB"/>
        </w:rPr>
        <w:t>RARY</w:t>
      </w:r>
      <w:r>
        <w:rPr>
          <w:lang w:val="en-GB"/>
        </w:rPr>
        <w:t xml:space="preserve"> strategies). </w:t>
      </w:r>
    </w:p>
    <w:p w:rsidR="002B2613" w:rsidRDefault="002B2613" w:rsidP="001F091B">
      <w:pPr>
        <w:rPr>
          <w:lang w:val="en-GB"/>
        </w:rPr>
      </w:pPr>
      <w:r>
        <w:rPr>
          <w:lang w:val="en-GB"/>
        </w:rPr>
        <w:t>Important issues in the SHOWROOM strategy are ‘carefully compare’, ‘justify’, and ‘determine differences’.  You will use the this strategy to find the answer to the question ‘why did you use this solution instead of other available solutions?</w:t>
      </w:r>
      <w:proofErr w:type="gramStart"/>
      <w:r>
        <w:rPr>
          <w:lang w:val="en-GB"/>
        </w:rPr>
        <w:t>’.</w:t>
      </w:r>
      <w:proofErr w:type="gramEnd"/>
      <w:r>
        <w:rPr>
          <w:lang w:val="en-GB"/>
        </w:rPr>
        <w:t xml:space="preserve">  </w:t>
      </w:r>
      <w:r w:rsidR="00FC37FF">
        <w:rPr>
          <w:lang w:val="en-GB"/>
        </w:rPr>
        <w:t>The important values of the Showroom strategy are “show your value” and “position and define”.</w:t>
      </w:r>
    </w:p>
    <w:p w:rsidR="002B2613" w:rsidRDefault="002B2613" w:rsidP="002B2613">
      <w:pPr>
        <w:pStyle w:val="Heading1"/>
        <w:rPr>
          <w:lang w:val="en-GB"/>
        </w:rPr>
      </w:pPr>
      <w:r>
        <w:rPr>
          <w:lang w:val="en-GB"/>
        </w:rPr>
        <w:lastRenderedPageBreak/>
        <w:t>Conclusions</w:t>
      </w:r>
    </w:p>
    <w:p w:rsidR="007D52FB" w:rsidRDefault="007D52FB" w:rsidP="002B2613">
      <w:pPr>
        <w:rPr>
          <w:lang w:val="en-GB"/>
        </w:rPr>
      </w:pPr>
      <w:r>
        <w:rPr>
          <w:lang w:val="en-GB"/>
        </w:rPr>
        <w:t>It is certain that you will use the five research strategies during school projects, internship project and graduation project. Using different strategies is called triangulation – approaching your research project from different points of view.</w:t>
      </w:r>
    </w:p>
    <w:p w:rsidR="002B2613" w:rsidRPr="002B2613" w:rsidRDefault="00576B83" w:rsidP="002B2613">
      <w:pPr>
        <w:rPr>
          <w:lang w:val="en-GB"/>
        </w:rPr>
      </w:pPr>
      <w:r>
        <w:rPr>
          <w:lang w:val="en-GB"/>
        </w:rPr>
        <w:t>We use triangulation in order to get reliable and valid research results, and to get the full understanding of the situation at hand, and therefore, deliver a better product.</w:t>
      </w:r>
      <w:r w:rsidR="007D52FB">
        <w:rPr>
          <w:lang w:val="en-GB"/>
        </w:rPr>
        <w:t xml:space="preserve"> </w:t>
      </w:r>
    </w:p>
    <w:p w:rsidR="002B2613" w:rsidRPr="007B386C" w:rsidRDefault="002B2613" w:rsidP="001F091B">
      <w:pPr>
        <w:rPr>
          <w:lang w:val="en-GB"/>
        </w:rPr>
      </w:pPr>
    </w:p>
    <w:p w:rsidR="003F68D0" w:rsidRDefault="003F68D0" w:rsidP="007D6AED">
      <w:pPr>
        <w:rPr>
          <w:lang w:val="en-GB"/>
        </w:rPr>
      </w:pPr>
    </w:p>
    <w:p w:rsidR="00C23E50" w:rsidRDefault="003F68D0" w:rsidP="007D6AED">
      <w:pPr>
        <w:rPr>
          <w:lang w:val="en-GB"/>
        </w:rPr>
      </w:pPr>
      <w:r>
        <w:rPr>
          <w:lang w:val="en-GB"/>
        </w:rPr>
        <w:t xml:space="preserve"> </w:t>
      </w:r>
    </w:p>
    <w:p w:rsidR="00C23E50" w:rsidRDefault="00C23E50" w:rsidP="00C23E50">
      <w:pPr>
        <w:rPr>
          <w:lang w:val="en-GB"/>
        </w:rPr>
      </w:pPr>
      <w:r>
        <w:rPr>
          <w:lang w:val="en-GB"/>
        </w:rPr>
        <w:br w:type="page"/>
      </w:r>
    </w:p>
    <w:p w:rsidR="007D6AED" w:rsidRDefault="00C23E50" w:rsidP="00C23E50">
      <w:pPr>
        <w:pStyle w:val="Heading1"/>
        <w:rPr>
          <w:lang w:val="en-GB"/>
        </w:rPr>
      </w:pPr>
      <w:r>
        <w:rPr>
          <w:lang w:val="en-GB"/>
        </w:rPr>
        <w:lastRenderedPageBreak/>
        <w:t>References</w:t>
      </w:r>
    </w:p>
    <w:p w:rsidR="00C23E50" w:rsidRDefault="00C23E50" w:rsidP="00C23E50">
      <w:pPr>
        <w:rPr>
          <w:lang w:val="en-GB"/>
        </w:rPr>
      </w:pPr>
    </w:p>
    <w:tbl>
      <w:tblPr>
        <w:tblStyle w:val="TableGrid"/>
        <w:tblW w:w="0" w:type="auto"/>
        <w:tblLook w:val="04A0" w:firstRow="1" w:lastRow="0" w:firstColumn="1" w:lastColumn="0" w:noHBand="0" w:noVBand="1"/>
      </w:tblPr>
      <w:tblGrid>
        <w:gridCol w:w="7905"/>
        <w:gridCol w:w="1383"/>
      </w:tblGrid>
      <w:tr w:rsidR="00C23E50" w:rsidTr="00006338">
        <w:tc>
          <w:tcPr>
            <w:tcW w:w="7905" w:type="dxa"/>
          </w:tcPr>
          <w:p w:rsidR="00C23E50" w:rsidRDefault="00C23E50" w:rsidP="00006338">
            <w:r>
              <w:t>Referentie</w:t>
            </w:r>
          </w:p>
        </w:tc>
        <w:tc>
          <w:tcPr>
            <w:tcW w:w="1383" w:type="dxa"/>
          </w:tcPr>
          <w:p w:rsidR="00C23E50" w:rsidRDefault="00C23E50" w:rsidP="00006338">
            <w:r>
              <w:t>name</w:t>
            </w:r>
          </w:p>
        </w:tc>
      </w:tr>
      <w:tr w:rsidR="00C23E50" w:rsidTr="00006338">
        <w:tc>
          <w:tcPr>
            <w:tcW w:w="7905" w:type="dxa"/>
          </w:tcPr>
          <w:p w:rsidR="00C23E50" w:rsidRPr="007A55C6" w:rsidRDefault="00C23E50" w:rsidP="00006338">
            <w:pPr>
              <w:rPr>
                <w:rFonts w:ascii="Arial" w:hAnsi="Arial" w:cs="Arial"/>
                <w:sz w:val="20"/>
                <w:szCs w:val="20"/>
              </w:rPr>
            </w:pPr>
            <w:r w:rsidRPr="007A55C6">
              <w:rPr>
                <w:rStyle w:val="Emphasis"/>
                <w:rFonts w:ascii="Arial" w:hAnsi="Arial" w:cs="Arial"/>
                <w:color w:val="373737"/>
                <w:sz w:val="20"/>
                <w:szCs w:val="20"/>
                <w:bdr w:val="none" w:sz="0" w:space="0" w:color="auto" w:frame="1"/>
                <w:shd w:val="clear" w:color="auto" w:fill="FFFFFF"/>
              </w:rPr>
              <w:t xml:space="preserve">Turnhout, K. van, Craenmehr, S., Holwerda, R., Menijn, M., Zwart, J.P en Bakker, R. (2013, April): </w:t>
            </w:r>
            <w:r w:rsidRPr="007A55C6">
              <w:rPr>
                <w:rStyle w:val="Strong"/>
                <w:rFonts w:ascii="Arial" w:hAnsi="Arial" w:cs="Arial"/>
                <w:color w:val="373737"/>
                <w:sz w:val="20"/>
                <w:szCs w:val="20"/>
                <w:bdr w:val="none" w:sz="0" w:space="0" w:color="auto" w:frame="1"/>
                <w:shd w:val="clear" w:color="auto" w:fill="FFFFFF"/>
              </w:rPr>
              <w:t>Triangulation: een basis voor de onderzoeksleerlijn in ICT- en Media-onderwijs. In</w:t>
            </w:r>
            <w:r>
              <w:rPr>
                <w:rStyle w:val="Strong"/>
                <w:rFonts w:ascii="Arial" w:hAnsi="Arial" w:cs="Arial"/>
                <w:color w:val="373737"/>
                <w:sz w:val="20"/>
                <w:szCs w:val="20"/>
                <w:bdr w:val="none" w:sz="0" w:space="0" w:color="auto" w:frame="1"/>
                <w:shd w:val="clear" w:color="auto" w:fill="FFFFFF"/>
              </w:rPr>
              <w:t xml:space="preserve"> </w:t>
            </w:r>
            <w:r w:rsidRPr="007A55C6">
              <w:rPr>
                <w:rStyle w:val="Strong"/>
                <w:rFonts w:ascii="Arial" w:hAnsi="Arial" w:cs="Arial"/>
                <w:i/>
                <w:color w:val="373737"/>
                <w:sz w:val="20"/>
                <w:szCs w:val="20"/>
                <w:bdr w:val="none" w:sz="0" w:space="0" w:color="auto" w:frame="1"/>
                <w:shd w:val="clear" w:color="auto" w:fill="FFFFFF"/>
              </w:rPr>
              <w:t>Proceedings van het NIOC  congres 2013</w:t>
            </w:r>
            <w:r>
              <w:rPr>
                <w:rStyle w:val="Strong"/>
                <w:rFonts w:ascii="Arial" w:hAnsi="Arial" w:cs="Arial"/>
                <w:color w:val="373737"/>
                <w:sz w:val="20"/>
                <w:szCs w:val="20"/>
                <w:bdr w:val="none" w:sz="0" w:space="0" w:color="auto" w:frame="1"/>
                <w:shd w:val="clear" w:color="auto" w:fill="FFFFFF"/>
              </w:rPr>
              <w:t xml:space="preserve"> (p. 277-286). </w:t>
            </w:r>
          </w:p>
        </w:tc>
        <w:tc>
          <w:tcPr>
            <w:tcW w:w="1383" w:type="dxa"/>
          </w:tcPr>
          <w:p w:rsidR="00C23E50" w:rsidRDefault="00C23E50" w:rsidP="00006338">
            <w:r>
              <w:t>NIOC ‘013</w:t>
            </w:r>
          </w:p>
        </w:tc>
      </w:tr>
      <w:tr w:rsidR="00C23E50" w:rsidRPr="008D553B" w:rsidTr="00006338">
        <w:tc>
          <w:tcPr>
            <w:tcW w:w="7905" w:type="dxa"/>
          </w:tcPr>
          <w:p w:rsidR="00C23E50" w:rsidRPr="008D553B" w:rsidRDefault="00C23E50" w:rsidP="00006338">
            <w:pPr>
              <w:rPr>
                <w:lang w:val="en-US"/>
              </w:rPr>
            </w:pPr>
            <w:r w:rsidRPr="00452FC6">
              <w:rPr>
                <w:rFonts w:ascii="Arial" w:hAnsi="Arial" w:cs="Arial"/>
                <w:color w:val="222222"/>
                <w:sz w:val="19"/>
                <w:szCs w:val="19"/>
                <w:shd w:val="clear" w:color="auto" w:fill="FFFFFF"/>
              </w:rPr>
              <w:t xml:space="preserve">Turnhout, K. van, Craenmehr, S., Holwerda, R., Menijn, M., Zwart, J. P., &amp; Bakker, R. (2013, September). </w:t>
            </w:r>
            <w:r w:rsidRPr="008D553B">
              <w:rPr>
                <w:rFonts w:ascii="Arial" w:hAnsi="Arial" w:cs="Arial"/>
                <w:color w:val="222222"/>
                <w:sz w:val="19"/>
                <w:szCs w:val="19"/>
                <w:shd w:val="clear" w:color="auto" w:fill="FFFFFF"/>
                <w:lang w:val="en-US"/>
              </w:rPr>
              <w:t xml:space="preserve">Tradeoffs in </w:t>
            </w:r>
            <w:r>
              <w:rPr>
                <w:rFonts w:ascii="Arial" w:hAnsi="Arial" w:cs="Arial"/>
                <w:color w:val="222222"/>
                <w:sz w:val="19"/>
                <w:szCs w:val="19"/>
                <w:shd w:val="clear" w:color="auto" w:fill="FFFFFF"/>
                <w:lang w:val="en-US"/>
              </w:rPr>
              <w:t>D</w:t>
            </w:r>
            <w:r w:rsidRPr="008D553B">
              <w:rPr>
                <w:rFonts w:ascii="Arial" w:hAnsi="Arial" w:cs="Arial"/>
                <w:color w:val="222222"/>
                <w:sz w:val="19"/>
                <w:szCs w:val="19"/>
                <w:shd w:val="clear" w:color="auto" w:fill="FFFFFF"/>
                <w:lang w:val="en-US"/>
              </w:rPr>
              <w:t xml:space="preserve">esign </w:t>
            </w:r>
            <w:r>
              <w:rPr>
                <w:rFonts w:ascii="Arial" w:hAnsi="Arial" w:cs="Arial"/>
                <w:color w:val="222222"/>
                <w:sz w:val="19"/>
                <w:szCs w:val="19"/>
                <w:shd w:val="clear" w:color="auto" w:fill="FFFFFF"/>
                <w:lang w:val="en-US"/>
              </w:rPr>
              <w:t>R</w:t>
            </w:r>
            <w:r w:rsidRPr="007A55C6">
              <w:rPr>
                <w:rFonts w:ascii="Arial" w:hAnsi="Arial" w:cs="Arial"/>
                <w:color w:val="222222"/>
                <w:sz w:val="19"/>
                <w:szCs w:val="19"/>
                <w:shd w:val="clear" w:color="auto" w:fill="FFFFFF"/>
                <w:lang w:val="en-US"/>
              </w:rPr>
              <w:t xml:space="preserve">esearch: </w:t>
            </w:r>
            <w:r>
              <w:rPr>
                <w:rFonts w:ascii="Arial" w:hAnsi="Arial" w:cs="Arial"/>
                <w:color w:val="222222"/>
                <w:sz w:val="19"/>
                <w:szCs w:val="19"/>
                <w:shd w:val="clear" w:color="auto" w:fill="FFFFFF"/>
                <w:lang w:val="en-US"/>
              </w:rPr>
              <w:t>D</w:t>
            </w:r>
            <w:r w:rsidRPr="007A55C6">
              <w:rPr>
                <w:rFonts w:ascii="Arial" w:hAnsi="Arial" w:cs="Arial"/>
                <w:color w:val="222222"/>
                <w:sz w:val="19"/>
                <w:szCs w:val="19"/>
                <w:shd w:val="clear" w:color="auto" w:fill="FFFFFF"/>
                <w:lang w:val="en-US"/>
              </w:rPr>
              <w:t xml:space="preserve">evelopment </w:t>
            </w:r>
            <w:r>
              <w:rPr>
                <w:rFonts w:ascii="Arial" w:hAnsi="Arial" w:cs="Arial"/>
                <w:color w:val="222222"/>
                <w:sz w:val="19"/>
                <w:szCs w:val="19"/>
                <w:shd w:val="clear" w:color="auto" w:fill="FFFFFF"/>
                <w:lang w:val="en-US"/>
              </w:rPr>
              <w:t>O</w:t>
            </w:r>
            <w:r w:rsidRPr="007A55C6">
              <w:rPr>
                <w:rFonts w:ascii="Arial" w:hAnsi="Arial" w:cs="Arial"/>
                <w:color w:val="222222"/>
                <w:sz w:val="19"/>
                <w:szCs w:val="19"/>
                <w:shd w:val="clear" w:color="auto" w:fill="FFFFFF"/>
                <w:lang w:val="en-US"/>
              </w:rPr>
              <w:t xml:space="preserve">riented </w:t>
            </w:r>
            <w:r>
              <w:rPr>
                <w:rFonts w:ascii="Arial" w:hAnsi="Arial" w:cs="Arial"/>
                <w:color w:val="222222"/>
                <w:sz w:val="19"/>
                <w:szCs w:val="19"/>
                <w:shd w:val="clear" w:color="auto" w:fill="FFFFFF"/>
                <w:lang w:val="en-US"/>
              </w:rPr>
              <w:t>T</w:t>
            </w:r>
            <w:r w:rsidRPr="007A55C6">
              <w:rPr>
                <w:rFonts w:ascii="Arial" w:hAnsi="Arial" w:cs="Arial"/>
                <w:color w:val="222222"/>
                <w:sz w:val="19"/>
                <w:szCs w:val="19"/>
                <w:shd w:val="clear" w:color="auto" w:fill="FFFFFF"/>
                <w:lang w:val="en-US"/>
              </w:rPr>
              <w:t>riangulation. In</w:t>
            </w:r>
            <w:r w:rsidRPr="007A55C6">
              <w:rPr>
                <w:rStyle w:val="apple-converted-space"/>
                <w:rFonts w:ascii="Arial" w:hAnsi="Arial" w:cs="Arial"/>
                <w:color w:val="222222"/>
                <w:sz w:val="19"/>
                <w:szCs w:val="19"/>
                <w:shd w:val="clear" w:color="auto" w:fill="FFFFFF"/>
                <w:lang w:val="en-US"/>
              </w:rPr>
              <w:t> </w:t>
            </w:r>
            <w:r w:rsidRPr="007A55C6">
              <w:rPr>
                <w:rFonts w:ascii="Arial" w:hAnsi="Arial" w:cs="Arial"/>
                <w:i/>
                <w:iCs/>
                <w:color w:val="222222"/>
                <w:sz w:val="19"/>
                <w:szCs w:val="19"/>
                <w:shd w:val="clear" w:color="auto" w:fill="FFFFFF"/>
                <w:lang w:val="en-US"/>
              </w:rPr>
              <w:t>Proceedings of the 27th International BCS Human Computer Interaction Conference</w:t>
            </w:r>
            <w:r w:rsidRPr="007A55C6">
              <w:rPr>
                <w:rStyle w:val="apple-converted-space"/>
                <w:rFonts w:ascii="Arial" w:hAnsi="Arial" w:cs="Arial"/>
                <w:color w:val="222222"/>
                <w:sz w:val="19"/>
                <w:szCs w:val="19"/>
                <w:shd w:val="clear" w:color="auto" w:fill="FFFFFF"/>
                <w:lang w:val="en-US"/>
              </w:rPr>
              <w:t> </w:t>
            </w:r>
            <w:r w:rsidRPr="007A55C6">
              <w:rPr>
                <w:rFonts w:ascii="Arial" w:hAnsi="Arial" w:cs="Arial"/>
                <w:color w:val="222222"/>
                <w:sz w:val="19"/>
                <w:szCs w:val="19"/>
                <w:shd w:val="clear" w:color="auto" w:fill="FFFFFF"/>
                <w:lang w:val="en-US"/>
              </w:rPr>
              <w:t xml:space="preserve">(p. 56). </w:t>
            </w:r>
            <w:r w:rsidRPr="008D553B">
              <w:rPr>
                <w:rFonts w:ascii="Arial" w:hAnsi="Arial" w:cs="Arial"/>
                <w:color w:val="222222"/>
                <w:sz w:val="19"/>
                <w:szCs w:val="19"/>
                <w:shd w:val="clear" w:color="auto" w:fill="FFFFFF"/>
                <w:lang w:val="en-US"/>
              </w:rPr>
              <w:t>British Computer Society.</w:t>
            </w:r>
          </w:p>
        </w:tc>
        <w:tc>
          <w:tcPr>
            <w:tcW w:w="1383" w:type="dxa"/>
          </w:tcPr>
          <w:p w:rsidR="00C23E50" w:rsidRPr="008D553B" w:rsidRDefault="00C23E50" w:rsidP="00006338">
            <w:pPr>
              <w:rPr>
                <w:lang w:val="en-US"/>
              </w:rPr>
            </w:pPr>
            <w:r w:rsidRPr="008D553B">
              <w:rPr>
                <w:lang w:val="en-US"/>
              </w:rPr>
              <w:t>BSC HCI ‘013</w:t>
            </w:r>
          </w:p>
        </w:tc>
      </w:tr>
      <w:tr w:rsidR="00C23E50" w:rsidTr="00006338">
        <w:tc>
          <w:tcPr>
            <w:tcW w:w="7905" w:type="dxa"/>
          </w:tcPr>
          <w:p w:rsidR="00C23E50" w:rsidRDefault="00C23E50" w:rsidP="00006338">
            <w:r w:rsidRPr="00452FC6">
              <w:rPr>
                <w:rFonts w:ascii="Arial" w:hAnsi="Arial" w:cs="Arial"/>
                <w:color w:val="222222"/>
                <w:sz w:val="19"/>
                <w:szCs w:val="19"/>
                <w:shd w:val="clear" w:color="auto" w:fill="FFFFFF"/>
              </w:rPr>
              <w:t xml:space="preserve">Turnhout, K. van, Craenmehr, S., Holwerda, R., Menijn, </w:t>
            </w:r>
            <w:r>
              <w:rPr>
                <w:rFonts w:ascii="Arial" w:hAnsi="Arial" w:cs="Arial"/>
                <w:color w:val="222222"/>
                <w:sz w:val="19"/>
                <w:szCs w:val="19"/>
                <w:shd w:val="clear" w:color="auto" w:fill="FFFFFF"/>
              </w:rPr>
              <w:t xml:space="preserve">M., Zwart, J. P., &amp; Bakker, R. (2014, September). </w:t>
            </w:r>
            <w:r w:rsidRPr="008D553B">
              <w:rPr>
                <w:rFonts w:ascii="Arial" w:hAnsi="Arial" w:cs="Arial"/>
                <w:color w:val="222222"/>
                <w:sz w:val="19"/>
                <w:szCs w:val="19"/>
                <w:shd w:val="clear" w:color="auto" w:fill="FFFFFF"/>
              </w:rPr>
              <w:t>De methodenkaart praktijkonderzoek. In</w:t>
            </w:r>
            <w:r>
              <w:rPr>
                <w:rStyle w:val="apple-converted-space"/>
                <w:rFonts w:ascii="Arial" w:hAnsi="Arial" w:cs="Arial"/>
                <w:color w:val="222222"/>
                <w:sz w:val="19"/>
                <w:szCs w:val="19"/>
                <w:shd w:val="clear" w:color="auto" w:fill="FFFFFF"/>
              </w:rPr>
              <w:t xml:space="preserve">: de Vries, E., Maes, R., Bronsgeest, W. (eds): </w:t>
            </w:r>
            <w:r w:rsidRPr="008D553B">
              <w:rPr>
                <w:rFonts w:ascii="Verdana" w:hAnsi="Verdana"/>
                <w:bCs/>
                <w:color w:val="000000"/>
                <w:sz w:val="18"/>
                <w:szCs w:val="18"/>
              </w:rPr>
              <w:t xml:space="preserve">De informatieprofessional 3.0. Academic Service </w:t>
            </w:r>
            <w:r w:rsidRPr="008D553B">
              <w:rPr>
                <w:rFonts w:ascii="Verdana" w:hAnsi="Verdana"/>
                <w:color w:val="000000"/>
                <w:sz w:val="18"/>
                <w:szCs w:val="18"/>
              </w:rPr>
              <w:t>ISBN 9789462450295</w:t>
            </w:r>
            <w:r w:rsidRPr="008D553B">
              <w:rPr>
                <w:rFonts w:ascii="Arial" w:hAnsi="Arial" w:cs="Arial"/>
                <w:color w:val="222222"/>
                <w:sz w:val="19"/>
                <w:szCs w:val="19"/>
                <w:shd w:val="clear" w:color="auto" w:fill="FFFFFF"/>
              </w:rPr>
              <w:t xml:space="preserve">). </w:t>
            </w:r>
            <w:r>
              <w:rPr>
                <w:rFonts w:ascii="Arial" w:hAnsi="Arial" w:cs="Arial"/>
                <w:color w:val="222222"/>
                <w:sz w:val="19"/>
                <w:szCs w:val="19"/>
                <w:shd w:val="clear" w:color="auto" w:fill="FFFFFF"/>
              </w:rPr>
              <w:t>pp163-174</w:t>
            </w:r>
          </w:p>
        </w:tc>
        <w:tc>
          <w:tcPr>
            <w:tcW w:w="1383" w:type="dxa"/>
          </w:tcPr>
          <w:p w:rsidR="00C23E50" w:rsidRDefault="00C23E50" w:rsidP="00006338">
            <w:r>
              <w:t>Informatie Prof ‘014</w:t>
            </w:r>
          </w:p>
        </w:tc>
      </w:tr>
      <w:tr w:rsidR="00C23E50" w:rsidRPr="008D553B" w:rsidTr="00006338">
        <w:tc>
          <w:tcPr>
            <w:tcW w:w="7905" w:type="dxa"/>
          </w:tcPr>
          <w:p w:rsidR="00C23E50" w:rsidRPr="008D553B" w:rsidRDefault="00C23E50" w:rsidP="00006338">
            <w:pPr>
              <w:rPr>
                <w:lang w:val="en-US"/>
              </w:rPr>
            </w:pPr>
            <w:r w:rsidRPr="008D553B">
              <w:rPr>
                <w:rFonts w:ascii="Arial" w:hAnsi="Arial" w:cs="Arial"/>
                <w:color w:val="222222"/>
                <w:sz w:val="19"/>
                <w:szCs w:val="19"/>
                <w:shd w:val="clear" w:color="auto" w:fill="FFFFFF"/>
              </w:rPr>
              <w:t xml:space="preserve">Turnhout, K. van, </w:t>
            </w:r>
            <w:r>
              <w:rPr>
                <w:rFonts w:ascii="Arial" w:hAnsi="Arial" w:cs="Arial"/>
                <w:color w:val="222222"/>
                <w:sz w:val="19"/>
                <w:szCs w:val="19"/>
                <w:shd w:val="clear" w:color="auto" w:fill="FFFFFF"/>
              </w:rPr>
              <w:t>Bennis, A.,</w:t>
            </w:r>
            <w:r w:rsidRPr="008D553B">
              <w:rPr>
                <w:rFonts w:ascii="Arial" w:hAnsi="Arial" w:cs="Arial"/>
                <w:color w:val="222222"/>
                <w:sz w:val="19"/>
                <w:szCs w:val="19"/>
                <w:shd w:val="clear" w:color="auto" w:fill="FFFFFF"/>
              </w:rPr>
              <w:t xml:space="preserve"> Craenmehr, S., Holwerda, R.</w:t>
            </w:r>
            <w:r>
              <w:rPr>
                <w:rFonts w:ascii="Arial" w:hAnsi="Arial" w:cs="Arial"/>
                <w:color w:val="222222"/>
                <w:sz w:val="19"/>
                <w:szCs w:val="19"/>
                <w:shd w:val="clear" w:color="auto" w:fill="FFFFFF"/>
              </w:rPr>
              <w:t xml:space="preserve">,Jacobs, M., Niels, R. Zaad, L., Hoppenbrouwers, S., Lenior, D., Bakker, R. </w:t>
            </w:r>
            <w:r w:rsidRPr="008D553B">
              <w:rPr>
                <w:rFonts w:ascii="Arial" w:hAnsi="Arial" w:cs="Arial"/>
                <w:color w:val="222222"/>
                <w:sz w:val="19"/>
                <w:szCs w:val="19"/>
                <w:shd w:val="clear" w:color="auto" w:fill="FFFFFF"/>
              </w:rPr>
              <w:t>(201</w:t>
            </w:r>
            <w:r>
              <w:rPr>
                <w:rFonts w:ascii="Arial" w:hAnsi="Arial" w:cs="Arial"/>
                <w:color w:val="222222"/>
                <w:sz w:val="19"/>
                <w:szCs w:val="19"/>
                <w:shd w:val="clear" w:color="auto" w:fill="FFFFFF"/>
              </w:rPr>
              <w:t>4</w:t>
            </w:r>
            <w:r w:rsidRPr="008D553B">
              <w:rPr>
                <w:rFonts w:ascii="Arial" w:hAnsi="Arial" w:cs="Arial"/>
                <w:color w:val="222222"/>
                <w:sz w:val="19"/>
                <w:szCs w:val="19"/>
                <w:shd w:val="clear" w:color="auto" w:fill="FFFFFF"/>
              </w:rPr>
              <w:t xml:space="preserve">, </w:t>
            </w:r>
            <w:r>
              <w:rPr>
                <w:rFonts w:ascii="Arial" w:hAnsi="Arial" w:cs="Arial"/>
                <w:color w:val="222222"/>
                <w:sz w:val="19"/>
                <w:szCs w:val="19"/>
                <w:shd w:val="clear" w:color="auto" w:fill="FFFFFF"/>
              </w:rPr>
              <w:t>Oktober</w:t>
            </w:r>
            <w:r w:rsidRPr="008D553B">
              <w:rPr>
                <w:rFonts w:ascii="Arial" w:hAnsi="Arial" w:cs="Arial"/>
                <w:color w:val="222222"/>
                <w:sz w:val="19"/>
                <w:szCs w:val="19"/>
                <w:shd w:val="clear" w:color="auto" w:fill="FFFFFF"/>
              </w:rPr>
              <w:t xml:space="preserve">). </w:t>
            </w:r>
            <w:r w:rsidRPr="008D553B">
              <w:rPr>
                <w:rFonts w:ascii="Arial" w:hAnsi="Arial" w:cs="Arial"/>
                <w:color w:val="222222"/>
                <w:sz w:val="19"/>
                <w:szCs w:val="19"/>
                <w:shd w:val="clear" w:color="auto" w:fill="FFFFFF"/>
                <w:lang w:val="en-US"/>
              </w:rPr>
              <w:t>Design Patterns for Mixed-Method Research in HCI</w:t>
            </w:r>
            <w:r w:rsidRPr="007A55C6">
              <w:rPr>
                <w:rFonts w:ascii="Arial" w:hAnsi="Arial" w:cs="Arial"/>
                <w:color w:val="222222"/>
                <w:sz w:val="19"/>
                <w:szCs w:val="19"/>
                <w:shd w:val="clear" w:color="auto" w:fill="FFFFFF"/>
                <w:lang w:val="en-US"/>
              </w:rPr>
              <w:t>. In</w:t>
            </w:r>
            <w:r w:rsidRPr="007A55C6">
              <w:rPr>
                <w:rStyle w:val="apple-converted-space"/>
                <w:rFonts w:ascii="Arial" w:hAnsi="Arial" w:cs="Arial"/>
                <w:color w:val="222222"/>
                <w:sz w:val="19"/>
                <w:szCs w:val="19"/>
                <w:shd w:val="clear" w:color="auto" w:fill="FFFFFF"/>
                <w:lang w:val="en-US"/>
              </w:rPr>
              <w:t> </w:t>
            </w:r>
            <w:r>
              <w:rPr>
                <w:rFonts w:ascii="Arial" w:hAnsi="Arial" w:cs="Arial"/>
                <w:i/>
                <w:iCs/>
                <w:color w:val="222222"/>
                <w:sz w:val="19"/>
                <w:szCs w:val="19"/>
                <w:shd w:val="clear" w:color="auto" w:fill="FFFFFF"/>
                <w:lang w:val="en-US"/>
              </w:rPr>
              <w:t>Proceedings of the 9</w:t>
            </w:r>
            <w:r w:rsidRPr="008D553B">
              <w:rPr>
                <w:rFonts w:ascii="Arial" w:hAnsi="Arial" w:cs="Arial"/>
                <w:i/>
                <w:iCs/>
                <w:color w:val="222222"/>
                <w:sz w:val="19"/>
                <w:szCs w:val="19"/>
                <w:shd w:val="clear" w:color="auto" w:fill="FFFFFF"/>
                <w:lang w:val="en-US"/>
              </w:rPr>
              <w:t xml:space="preserve">th Nordic Conference on Human-Computer Interaction: </w:t>
            </w:r>
            <w:r>
              <w:rPr>
                <w:rFonts w:ascii="Arial" w:hAnsi="Arial" w:cs="Arial"/>
                <w:i/>
                <w:iCs/>
                <w:color w:val="222222"/>
                <w:sz w:val="19"/>
                <w:szCs w:val="19"/>
                <w:shd w:val="clear" w:color="auto" w:fill="FFFFFF"/>
                <w:lang w:val="en-US"/>
              </w:rPr>
              <w:t>Fun, Fast &amp; Foundational</w:t>
            </w:r>
            <w:r w:rsidRPr="008D553B">
              <w:rPr>
                <w:rFonts w:ascii="Arial" w:hAnsi="Arial" w:cs="Arial"/>
                <w:color w:val="222222"/>
                <w:sz w:val="19"/>
                <w:szCs w:val="19"/>
                <w:shd w:val="clear" w:color="auto" w:fill="FFFFFF"/>
                <w:lang w:val="en-US"/>
              </w:rPr>
              <w:t>. ACM, 2014.</w:t>
            </w:r>
          </w:p>
        </w:tc>
        <w:tc>
          <w:tcPr>
            <w:tcW w:w="1383" w:type="dxa"/>
          </w:tcPr>
          <w:p w:rsidR="00C23E50" w:rsidRPr="008D553B" w:rsidRDefault="00C23E50" w:rsidP="00006338">
            <w:pPr>
              <w:rPr>
                <w:lang w:val="en-US"/>
              </w:rPr>
            </w:pPr>
            <w:proofErr w:type="spellStart"/>
            <w:r>
              <w:rPr>
                <w:lang w:val="en-US"/>
              </w:rPr>
              <w:t>NordiChi</w:t>
            </w:r>
            <w:proofErr w:type="spellEnd"/>
            <w:r>
              <w:rPr>
                <w:lang w:val="en-US"/>
              </w:rPr>
              <w:t xml:space="preserve"> 2014</w:t>
            </w:r>
          </w:p>
        </w:tc>
      </w:tr>
    </w:tbl>
    <w:p w:rsidR="00C23E50" w:rsidRPr="00C23E50" w:rsidRDefault="00C23E50" w:rsidP="00C23E50">
      <w:pPr>
        <w:rPr>
          <w:lang w:val="en-GB"/>
        </w:rPr>
      </w:pPr>
    </w:p>
    <w:sectPr w:rsidR="00C23E50" w:rsidRPr="00C23E5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F82F6B"/>
    <w:multiLevelType w:val="hybridMultilevel"/>
    <w:tmpl w:val="716A7BC8"/>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7E24"/>
    <w:rsid w:val="00010A3C"/>
    <w:rsid w:val="000275CF"/>
    <w:rsid w:val="00040FB2"/>
    <w:rsid w:val="000C35ED"/>
    <w:rsid w:val="000E60ED"/>
    <w:rsid w:val="00132C3F"/>
    <w:rsid w:val="00175A0A"/>
    <w:rsid w:val="001A0A7C"/>
    <w:rsid w:val="001A2A9A"/>
    <w:rsid w:val="001F091B"/>
    <w:rsid w:val="00231993"/>
    <w:rsid w:val="00240D6A"/>
    <w:rsid w:val="00247AF6"/>
    <w:rsid w:val="00270E9B"/>
    <w:rsid w:val="002B2613"/>
    <w:rsid w:val="002F0982"/>
    <w:rsid w:val="002F17CC"/>
    <w:rsid w:val="002F4C89"/>
    <w:rsid w:val="00334247"/>
    <w:rsid w:val="00336B16"/>
    <w:rsid w:val="003536CA"/>
    <w:rsid w:val="003D390D"/>
    <w:rsid w:val="003F68D0"/>
    <w:rsid w:val="00432A6C"/>
    <w:rsid w:val="004B0B5B"/>
    <w:rsid w:val="004E75EE"/>
    <w:rsid w:val="004E7B78"/>
    <w:rsid w:val="005216F9"/>
    <w:rsid w:val="00533246"/>
    <w:rsid w:val="00541E19"/>
    <w:rsid w:val="00542391"/>
    <w:rsid w:val="00560E4D"/>
    <w:rsid w:val="00576B83"/>
    <w:rsid w:val="005B27DB"/>
    <w:rsid w:val="005F106D"/>
    <w:rsid w:val="0062008D"/>
    <w:rsid w:val="0064302E"/>
    <w:rsid w:val="00651383"/>
    <w:rsid w:val="00655795"/>
    <w:rsid w:val="0069014B"/>
    <w:rsid w:val="007254CE"/>
    <w:rsid w:val="007B0037"/>
    <w:rsid w:val="007B386C"/>
    <w:rsid w:val="007B6FC1"/>
    <w:rsid w:val="007D52FB"/>
    <w:rsid w:val="007D6AED"/>
    <w:rsid w:val="00834EF2"/>
    <w:rsid w:val="0085154C"/>
    <w:rsid w:val="00871DD5"/>
    <w:rsid w:val="0087756E"/>
    <w:rsid w:val="00907E24"/>
    <w:rsid w:val="009157B7"/>
    <w:rsid w:val="00940041"/>
    <w:rsid w:val="009907B1"/>
    <w:rsid w:val="009B5608"/>
    <w:rsid w:val="009F679F"/>
    <w:rsid w:val="009F77A9"/>
    <w:rsid w:val="00A05C95"/>
    <w:rsid w:val="00A76C97"/>
    <w:rsid w:val="00AB37F1"/>
    <w:rsid w:val="00B360C7"/>
    <w:rsid w:val="00B524AF"/>
    <w:rsid w:val="00B92E0D"/>
    <w:rsid w:val="00B969E8"/>
    <w:rsid w:val="00BE70D2"/>
    <w:rsid w:val="00C23E50"/>
    <w:rsid w:val="00C2434A"/>
    <w:rsid w:val="00C704A8"/>
    <w:rsid w:val="00CC3569"/>
    <w:rsid w:val="00CE76F7"/>
    <w:rsid w:val="00D33072"/>
    <w:rsid w:val="00D466A3"/>
    <w:rsid w:val="00D47B52"/>
    <w:rsid w:val="00D57803"/>
    <w:rsid w:val="00D937E4"/>
    <w:rsid w:val="00D978A4"/>
    <w:rsid w:val="00DE6292"/>
    <w:rsid w:val="00E3586B"/>
    <w:rsid w:val="00E509E6"/>
    <w:rsid w:val="00E6345A"/>
    <w:rsid w:val="00EA662A"/>
    <w:rsid w:val="00EB559D"/>
    <w:rsid w:val="00F242FF"/>
    <w:rsid w:val="00F42212"/>
    <w:rsid w:val="00F47B21"/>
    <w:rsid w:val="00F6447D"/>
    <w:rsid w:val="00F946A5"/>
    <w:rsid w:val="00F94E29"/>
    <w:rsid w:val="00FB5268"/>
    <w:rsid w:val="00FC2E93"/>
    <w:rsid w:val="00FC37F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4302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3586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76F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E76F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64302E"/>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A76C97"/>
    <w:pPr>
      <w:ind w:left="720"/>
      <w:contextualSpacing/>
    </w:pPr>
  </w:style>
  <w:style w:type="paragraph" w:styleId="BalloonText">
    <w:name w:val="Balloon Text"/>
    <w:basedOn w:val="Normal"/>
    <w:link w:val="BalloonTextChar"/>
    <w:uiPriority w:val="99"/>
    <w:semiHidden/>
    <w:unhideWhenUsed/>
    <w:rsid w:val="00560E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0E4D"/>
    <w:rPr>
      <w:rFonts w:ascii="Tahoma" w:hAnsi="Tahoma" w:cs="Tahoma"/>
      <w:sz w:val="16"/>
      <w:szCs w:val="16"/>
    </w:rPr>
  </w:style>
  <w:style w:type="character" w:customStyle="1" w:styleId="Heading2Char">
    <w:name w:val="Heading 2 Char"/>
    <w:basedOn w:val="DefaultParagraphFont"/>
    <w:link w:val="Heading2"/>
    <w:uiPriority w:val="9"/>
    <w:rsid w:val="00E3586B"/>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EA662A"/>
    <w:rPr>
      <w:sz w:val="16"/>
      <w:szCs w:val="16"/>
    </w:rPr>
  </w:style>
  <w:style w:type="paragraph" w:styleId="CommentText">
    <w:name w:val="annotation text"/>
    <w:basedOn w:val="Normal"/>
    <w:link w:val="CommentTextChar"/>
    <w:uiPriority w:val="99"/>
    <w:semiHidden/>
    <w:unhideWhenUsed/>
    <w:rsid w:val="00EA662A"/>
    <w:pPr>
      <w:spacing w:line="240" w:lineRule="auto"/>
    </w:pPr>
    <w:rPr>
      <w:sz w:val="20"/>
      <w:szCs w:val="20"/>
    </w:rPr>
  </w:style>
  <w:style w:type="character" w:customStyle="1" w:styleId="CommentTextChar">
    <w:name w:val="Comment Text Char"/>
    <w:basedOn w:val="DefaultParagraphFont"/>
    <w:link w:val="CommentText"/>
    <w:uiPriority w:val="99"/>
    <w:semiHidden/>
    <w:rsid w:val="00EA662A"/>
    <w:rPr>
      <w:sz w:val="20"/>
      <w:szCs w:val="20"/>
    </w:rPr>
  </w:style>
  <w:style w:type="paragraph" w:styleId="CommentSubject">
    <w:name w:val="annotation subject"/>
    <w:basedOn w:val="CommentText"/>
    <w:next w:val="CommentText"/>
    <w:link w:val="CommentSubjectChar"/>
    <w:uiPriority w:val="99"/>
    <w:semiHidden/>
    <w:unhideWhenUsed/>
    <w:rsid w:val="00EA662A"/>
    <w:rPr>
      <w:b/>
      <w:bCs/>
    </w:rPr>
  </w:style>
  <w:style w:type="character" w:customStyle="1" w:styleId="CommentSubjectChar">
    <w:name w:val="Comment Subject Char"/>
    <w:basedOn w:val="CommentTextChar"/>
    <w:link w:val="CommentSubject"/>
    <w:uiPriority w:val="99"/>
    <w:semiHidden/>
    <w:rsid w:val="00EA662A"/>
    <w:rPr>
      <w:b/>
      <w:bCs/>
      <w:sz w:val="20"/>
      <w:szCs w:val="20"/>
    </w:rPr>
  </w:style>
  <w:style w:type="table" w:styleId="TableGrid">
    <w:name w:val="Table Grid"/>
    <w:basedOn w:val="TableNormal"/>
    <w:uiPriority w:val="59"/>
    <w:rsid w:val="00C23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23E50"/>
    <w:rPr>
      <w:b/>
      <w:bCs/>
    </w:rPr>
  </w:style>
  <w:style w:type="character" w:styleId="Emphasis">
    <w:name w:val="Emphasis"/>
    <w:basedOn w:val="DefaultParagraphFont"/>
    <w:uiPriority w:val="20"/>
    <w:qFormat/>
    <w:rsid w:val="00C23E50"/>
    <w:rPr>
      <w:i/>
      <w:iCs/>
    </w:rPr>
  </w:style>
  <w:style w:type="character" w:customStyle="1" w:styleId="apple-converted-space">
    <w:name w:val="apple-converted-space"/>
    <w:basedOn w:val="DefaultParagraphFont"/>
    <w:rsid w:val="00C23E50"/>
  </w:style>
  <w:style w:type="paragraph" w:styleId="NoSpacing">
    <w:name w:val="No Spacing"/>
    <w:uiPriority w:val="1"/>
    <w:qFormat/>
    <w:rsid w:val="00EB559D"/>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4302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3586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76F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E76F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64302E"/>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A76C97"/>
    <w:pPr>
      <w:ind w:left="720"/>
      <w:contextualSpacing/>
    </w:pPr>
  </w:style>
  <w:style w:type="paragraph" w:styleId="BalloonText">
    <w:name w:val="Balloon Text"/>
    <w:basedOn w:val="Normal"/>
    <w:link w:val="BalloonTextChar"/>
    <w:uiPriority w:val="99"/>
    <w:semiHidden/>
    <w:unhideWhenUsed/>
    <w:rsid w:val="00560E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0E4D"/>
    <w:rPr>
      <w:rFonts w:ascii="Tahoma" w:hAnsi="Tahoma" w:cs="Tahoma"/>
      <w:sz w:val="16"/>
      <w:szCs w:val="16"/>
    </w:rPr>
  </w:style>
  <w:style w:type="character" w:customStyle="1" w:styleId="Heading2Char">
    <w:name w:val="Heading 2 Char"/>
    <w:basedOn w:val="DefaultParagraphFont"/>
    <w:link w:val="Heading2"/>
    <w:uiPriority w:val="9"/>
    <w:rsid w:val="00E3586B"/>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EA662A"/>
    <w:rPr>
      <w:sz w:val="16"/>
      <w:szCs w:val="16"/>
    </w:rPr>
  </w:style>
  <w:style w:type="paragraph" w:styleId="CommentText">
    <w:name w:val="annotation text"/>
    <w:basedOn w:val="Normal"/>
    <w:link w:val="CommentTextChar"/>
    <w:uiPriority w:val="99"/>
    <w:semiHidden/>
    <w:unhideWhenUsed/>
    <w:rsid w:val="00EA662A"/>
    <w:pPr>
      <w:spacing w:line="240" w:lineRule="auto"/>
    </w:pPr>
    <w:rPr>
      <w:sz w:val="20"/>
      <w:szCs w:val="20"/>
    </w:rPr>
  </w:style>
  <w:style w:type="character" w:customStyle="1" w:styleId="CommentTextChar">
    <w:name w:val="Comment Text Char"/>
    <w:basedOn w:val="DefaultParagraphFont"/>
    <w:link w:val="CommentText"/>
    <w:uiPriority w:val="99"/>
    <w:semiHidden/>
    <w:rsid w:val="00EA662A"/>
    <w:rPr>
      <w:sz w:val="20"/>
      <w:szCs w:val="20"/>
    </w:rPr>
  </w:style>
  <w:style w:type="paragraph" w:styleId="CommentSubject">
    <w:name w:val="annotation subject"/>
    <w:basedOn w:val="CommentText"/>
    <w:next w:val="CommentText"/>
    <w:link w:val="CommentSubjectChar"/>
    <w:uiPriority w:val="99"/>
    <w:semiHidden/>
    <w:unhideWhenUsed/>
    <w:rsid w:val="00EA662A"/>
    <w:rPr>
      <w:b/>
      <w:bCs/>
    </w:rPr>
  </w:style>
  <w:style w:type="character" w:customStyle="1" w:styleId="CommentSubjectChar">
    <w:name w:val="Comment Subject Char"/>
    <w:basedOn w:val="CommentTextChar"/>
    <w:link w:val="CommentSubject"/>
    <w:uiPriority w:val="99"/>
    <w:semiHidden/>
    <w:rsid w:val="00EA662A"/>
    <w:rPr>
      <w:b/>
      <w:bCs/>
      <w:sz w:val="20"/>
      <w:szCs w:val="20"/>
    </w:rPr>
  </w:style>
  <w:style w:type="table" w:styleId="TableGrid">
    <w:name w:val="Table Grid"/>
    <w:basedOn w:val="TableNormal"/>
    <w:uiPriority w:val="59"/>
    <w:rsid w:val="00C23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23E50"/>
    <w:rPr>
      <w:b/>
      <w:bCs/>
    </w:rPr>
  </w:style>
  <w:style w:type="character" w:styleId="Emphasis">
    <w:name w:val="Emphasis"/>
    <w:basedOn w:val="DefaultParagraphFont"/>
    <w:uiPriority w:val="20"/>
    <w:qFormat/>
    <w:rsid w:val="00C23E50"/>
    <w:rPr>
      <w:i/>
      <w:iCs/>
    </w:rPr>
  </w:style>
  <w:style w:type="character" w:customStyle="1" w:styleId="apple-converted-space">
    <w:name w:val="apple-converted-space"/>
    <w:basedOn w:val="DefaultParagraphFont"/>
    <w:rsid w:val="00C23E50"/>
  </w:style>
  <w:style w:type="paragraph" w:styleId="NoSpacing">
    <w:name w:val="No Spacing"/>
    <w:uiPriority w:val="1"/>
    <w:qFormat/>
    <w:rsid w:val="00EB559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customXml" Target="../customXml/item4.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4.jpg"/><Relationship Id="rId4" Type="http://schemas.microsoft.com/office/2007/relationships/stylesWithEffects" Target="stylesWithEffects.xml"/><Relationship Id="rId9" Type="http://schemas.openxmlformats.org/officeDocument/2006/relationships/image" Target="media/image3.jpg"/><Relationship Id="rId14"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CA54D51E9630E459D75023F9274395D" ma:contentTypeVersion="4" ma:contentTypeDescription="Create a new document." ma:contentTypeScope="" ma:versionID="2b83dcf9bd0e326bd9735df7975d1b7a">
  <xsd:schema xmlns:xsd="http://www.w3.org/2001/XMLSchema" xmlns:xs="http://www.w3.org/2001/XMLSchema" xmlns:p="http://schemas.microsoft.com/office/2006/metadata/properties" xmlns:ns1="http://schemas.microsoft.com/sharepoint/v3" targetNamespace="http://schemas.microsoft.com/office/2006/metadata/properties" ma:root="true" ma:fieldsID="6cb0e54a6fac9e976ff3ab8bfe8243a4"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internalName="PublishingStartDate">
      <xsd:simpleType>
        <xsd:restriction base="dms:Unknown"/>
      </xsd:simpleType>
    </xsd:element>
    <xsd:element name="PublishingExpirationDate" ma:index="9" nillable="true" ma:displayName="Scheduling End Dat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D2F93ED3-235B-4BD4-9426-60D81B875B2C}"/>
</file>

<file path=customXml/itemProps2.xml><?xml version="1.0" encoding="utf-8"?>
<ds:datastoreItem xmlns:ds="http://schemas.openxmlformats.org/officeDocument/2006/customXml" ds:itemID="{623DB1F0-A523-4208-A709-4A7B375124E0}"/>
</file>

<file path=customXml/itemProps3.xml><?xml version="1.0" encoding="utf-8"?>
<ds:datastoreItem xmlns:ds="http://schemas.openxmlformats.org/officeDocument/2006/customXml" ds:itemID="{0E433335-FCED-4A9B-B0DC-ADFB4275B40B}"/>
</file>

<file path=customXml/itemProps4.xml><?xml version="1.0" encoding="utf-8"?>
<ds:datastoreItem xmlns:ds="http://schemas.openxmlformats.org/officeDocument/2006/customXml" ds:itemID="{8A32ABBE-9D1A-4B2F-9273-A837D916106B}"/>
</file>

<file path=docProps/app.xml><?xml version="1.0" encoding="utf-8"?>
<Properties xmlns="http://schemas.openxmlformats.org/officeDocument/2006/extended-properties" xmlns:vt="http://schemas.openxmlformats.org/officeDocument/2006/docPropsVTypes">
  <Template>Normal.dotm</Template>
  <TotalTime>0</TotalTime>
  <Pages>8</Pages>
  <Words>1807</Words>
  <Characters>9944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Fontys Hogescholen</Company>
  <LinksUpToDate>false</LinksUpToDate>
  <CharactersWithSpaces>11728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Pesic,Maja M.</dc:creator>
  <cp:lastModifiedBy>erik</cp:lastModifiedBy>
  <cp:revision>2</cp:revision>
  <dcterms:created xsi:type="dcterms:W3CDTF">2015-01-29T09:35:00Z</dcterms:created>
  <dcterms:modified xsi:type="dcterms:W3CDTF">2015-01-29T09:35:00Z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0x010100DCA54D51E9630E459D75023F9274395D</vt:lpwstr>
  </property>
</Properties>
</file>